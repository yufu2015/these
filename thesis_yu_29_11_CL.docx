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9C2087" w14:textId="77777777" w:rsidR="001E2A23" w:rsidRDefault="002553DF">
      <w:pPr>
        <w:pStyle w:val="TOC1"/>
        <w:tabs>
          <w:tab w:val="right" w:leader="dot" w:pos="8779"/>
        </w:tabs>
        <w:rPr>
          <w:rFonts w:eastAsiaTheme="minorEastAsia" w:hAnsiTheme="minorHAnsi" w:cstheme="minorBidi"/>
          <w:b w:val="0"/>
          <w:bCs w:val="0"/>
          <w:noProof/>
        </w:rPr>
      </w:pPr>
      <w:r>
        <w:rPr>
          <w:szCs w:val="22"/>
        </w:rPr>
        <w:fldChar w:fldCharType="begin"/>
      </w:r>
      <w:r>
        <w:rPr>
          <w:szCs w:val="22"/>
        </w:rPr>
        <w:instrText xml:space="preserve"> TOC \o "1-4" </w:instrText>
      </w:r>
      <w:r>
        <w:rPr>
          <w:szCs w:val="22"/>
        </w:rPr>
        <w:fldChar w:fldCharType="separate"/>
      </w:r>
      <w:r w:rsidR="001E2A23">
        <w:rPr>
          <w:noProof/>
        </w:rPr>
        <w:t>List of figures</w:t>
      </w:r>
      <w:r w:rsidR="001E2A23">
        <w:rPr>
          <w:noProof/>
        </w:rPr>
        <w:tab/>
      </w:r>
      <w:r w:rsidR="001E2A23">
        <w:rPr>
          <w:noProof/>
        </w:rPr>
        <w:fldChar w:fldCharType="begin"/>
      </w:r>
      <w:r w:rsidR="001E2A23">
        <w:rPr>
          <w:noProof/>
        </w:rPr>
        <w:instrText xml:space="preserve"> PAGEREF _Toc468131424 \h </w:instrText>
      </w:r>
      <w:r w:rsidR="001E2A23">
        <w:rPr>
          <w:noProof/>
        </w:rPr>
      </w:r>
      <w:r w:rsidR="001E2A23">
        <w:rPr>
          <w:noProof/>
        </w:rPr>
        <w:fldChar w:fldCharType="separate"/>
      </w:r>
      <w:r w:rsidR="001E2A23">
        <w:rPr>
          <w:noProof/>
        </w:rPr>
        <w:t>3</w:t>
      </w:r>
      <w:r w:rsidR="001E2A23">
        <w:rPr>
          <w:noProof/>
        </w:rPr>
        <w:fldChar w:fldCharType="end"/>
      </w:r>
    </w:p>
    <w:p w14:paraId="2898ADC4" w14:textId="77777777" w:rsidR="001E2A23" w:rsidRDefault="001E2A23">
      <w:pPr>
        <w:pStyle w:val="TOC1"/>
        <w:tabs>
          <w:tab w:val="right" w:leader="dot" w:pos="8779"/>
        </w:tabs>
        <w:rPr>
          <w:rFonts w:eastAsiaTheme="minorEastAsia" w:hAnsiTheme="minorHAnsi" w:cstheme="minorBidi"/>
          <w:b w:val="0"/>
          <w:bCs w:val="0"/>
          <w:noProof/>
        </w:rPr>
      </w:pPr>
      <w:r>
        <w:rPr>
          <w:noProof/>
        </w:rPr>
        <w:t>List of tables</w:t>
      </w:r>
      <w:r>
        <w:rPr>
          <w:noProof/>
        </w:rPr>
        <w:tab/>
      </w:r>
      <w:r>
        <w:rPr>
          <w:noProof/>
        </w:rPr>
        <w:fldChar w:fldCharType="begin"/>
      </w:r>
      <w:r>
        <w:rPr>
          <w:noProof/>
        </w:rPr>
        <w:instrText xml:space="preserve"> PAGEREF _Toc468131425 \h </w:instrText>
      </w:r>
      <w:r>
        <w:rPr>
          <w:noProof/>
        </w:rPr>
      </w:r>
      <w:r>
        <w:rPr>
          <w:noProof/>
        </w:rPr>
        <w:fldChar w:fldCharType="separate"/>
      </w:r>
      <w:r>
        <w:rPr>
          <w:noProof/>
        </w:rPr>
        <w:t>8</w:t>
      </w:r>
      <w:r>
        <w:rPr>
          <w:noProof/>
        </w:rPr>
        <w:fldChar w:fldCharType="end"/>
      </w:r>
    </w:p>
    <w:p w14:paraId="044F0010" w14:textId="77777777" w:rsidR="001E2A23" w:rsidRDefault="001E2A23">
      <w:pPr>
        <w:pStyle w:val="TOC1"/>
        <w:tabs>
          <w:tab w:val="right" w:leader="dot" w:pos="8779"/>
        </w:tabs>
        <w:rPr>
          <w:rFonts w:eastAsiaTheme="minorEastAsia" w:hAnsiTheme="minorHAnsi" w:cstheme="minorBidi"/>
          <w:b w:val="0"/>
          <w:bCs w:val="0"/>
          <w:noProof/>
        </w:rPr>
      </w:pPr>
      <w:r>
        <w:rPr>
          <w:noProof/>
        </w:rPr>
        <w:t>Abbreviations</w:t>
      </w:r>
      <w:r>
        <w:rPr>
          <w:noProof/>
        </w:rPr>
        <w:tab/>
      </w:r>
      <w:r>
        <w:rPr>
          <w:noProof/>
        </w:rPr>
        <w:fldChar w:fldCharType="begin"/>
      </w:r>
      <w:r>
        <w:rPr>
          <w:noProof/>
        </w:rPr>
        <w:instrText xml:space="preserve"> PAGEREF _Toc468131426 \h </w:instrText>
      </w:r>
      <w:r>
        <w:rPr>
          <w:noProof/>
        </w:rPr>
      </w:r>
      <w:r>
        <w:rPr>
          <w:noProof/>
        </w:rPr>
        <w:fldChar w:fldCharType="separate"/>
      </w:r>
      <w:r>
        <w:rPr>
          <w:noProof/>
        </w:rPr>
        <w:t>9</w:t>
      </w:r>
      <w:r>
        <w:rPr>
          <w:noProof/>
        </w:rPr>
        <w:fldChar w:fldCharType="end"/>
      </w:r>
    </w:p>
    <w:p w14:paraId="65C220B4" w14:textId="77777777" w:rsidR="001E2A23" w:rsidRDefault="001E2A23">
      <w:pPr>
        <w:pStyle w:val="TOC1"/>
        <w:tabs>
          <w:tab w:val="right" w:leader="dot" w:pos="8779"/>
        </w:tabs>
        <w:rPr>
          <w:rFonts w:eastAsiaTheme="minorEastAsia" w:hAnsiTheme="minorHAnsi" w:cstheme="minorBidi"/>
          <w:b w:val="0"/>
          <w:bCs w:val="0"/>
          <w:noProof/>
        </w:rPr>
      </w:pPr>
      <w:r>
        <w:rPr>
          <w:noProof/>
        </w:rPr>
        <w:t>Introduction</w:t>
      </w:r>
      <w:r>
        <w:rPr>
          <w:noProof/>
        </w:rPr>
        <w:tab/>
      </w:r>
      <w:r>
        <w:rPr>
          <w:noProof/>
        </w:rPr>
        <w:fldChar w:fldCharType="begin"/>
      </w:r>
      <w:r>
        <w:rPr>
          <w:noProof/>
        </w:rPr>
        <w:instrText xml:space="preserve"> PAGEREF _Toc468131427 \h </w:instrText>
      </w:r>
      <w:r>
        <w:rPr>
          <w:noProof/>
        </w:rPr>
      </w:r>
      <w:r>
        <w:rPr>
          <w:noProof/>
        </w:rPr>
        <w:fldChar w:fldCharType="separate"/>
      </w:r>
      <w:r>
        <w:rPr>
          <w:noProof/>
        </w:rPr>
        <w:t>10</w:t>
      </w:r>
      <w:r>
        <w:rPr>
          <w:noProof/>
        </w:rPr>
        <w:fldChar w:fldCharType="end"/>
      </w:r>
    </w:p>
    <w:p w14:paraId="636D90C0"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Cancer and Cancer genomics</w:t>
      </w:r>
      <w:r>
        <w:rPr>
          <w:noProof/>
        </w:rPr>
        <w:tab/>
      </w:r>
      <w:r>
        <w:rPr>
          <w:noProof/>
        </w:rPr>
        <w:fldChar w:fldCharType="begin"/>
      </w:r>
      <w:r>
        <w:rPr>
          <w:noProof/>
        </w:rPr>
        <w:instrText xml:space="preserve"> PAGEREF _Toc468131428 \h </w:instrText>
      </w:r>
      <w:r>
        <w:rPr>
          <w:noProof/>
        </w:rPr>
      </w:r>
      <w:r>
        <w:rPr>
          <w:noProof/>
        </w:rPr>
        <w:fldChar w:fldCharType="separate"/>
      </w:r>
      <w:r>
        <w:rPr>
          <w:noProof/>
        </w:rPr>
        <w:t>10</w:t>
      </w:r>
      <w:r>
        <w:rPr>
          <w:noProof/>
        </w:rPr>
        <w:fldChar w:fldCharType="end"/>
      </w:r>
    </w:p>
    <w:p w14:paraId="7D56FD26" w14:textId="77777777" w:rsidR="001E2A23" w:rsidRDefault="001E2A23">
      <w:pPr>
        <w:pStyle w:val="TOC3"/>
        <w:tabs>
          <w:tab w:val="right" w:leader="dot" w:pos="8779"/>
        </w:tabs>
        <w:rPr>
          <w:rFonts w:eastAsiaTheme="minorEastAsia" w:hAnsiTheme="minorHAnsi" w:cstheme="minorBidi"/>
          <w:noProof/>
          <w:sz w:val="24"/>
          <w:szCs w:val="24"/>
        </w:rPr>
      </w:pPr>
      <w:r>
        <w:rPr>
          <w:noProof/>
        </w:rPr>
        <w:t>Cancer related genes</w:t>
      </w:r>
      <w:r>
        <w:rPr>
          <w:noProof/>
        </w:rPr>
        <w:tab/>
      </w:r>
      <w:r>
        <w:rPr>
          <w:noProof/>
        </w:rPr>
        <w:fldChar w:fldCharType="begin"/>
      </w:r>
      <w:r>
        <w:rPr>
          <w:noProof/>
        </w:rPr>
        <w:instrText xml:space="preserve"> PAGEREF _Toc468131429 \h </w:instrText>
      </w:r>
      <w:r>
        <w:rPr>
          <w:noProof/>
        </w:rPr>
      </w:r>
      <w:r>
        <w:rPr>
          <w:noProof/>
        </w:rPr>
        <w:fldChar w:fldCharType="separate"/>
      </w:r>
      <w:r>
        <w:rPr>
          <w:noProof/>
        </w:rPr>
        <w:t>12</w:t>
      </w:r>
      <w:r>
        <w:rPr>
          <w:noProof/>
        </w:rPr>
        <w:fldChar w:fldCharType="end"/>
      </w:r>
    </w:p>
    <w:p w14:paraId="0D3A8E1F" w14:textId="77777777" w:rsidR="001E2A23" w:rsidRDefault="001E2A23">
      <w:pPr>
        <w:pStyle w:val="TOC3"/>
        <w:tabs>
          <w:tab w:val="right" w:leader="dot" w:pos="8779"/>
        </w:tabs>
        <w:rPr>
          <w:rFonts w:eastAsiaTheme="minorEastAsia" w:hAnsiTheme="minorHAnsi" w:cstheme="minorBidi"/>
          <w:noProof/>
          <w:sz w:val="24"/>
          <w:szCs w:val="24"/>
        </w:rPr>
      </w:pPr>
      <w:r>
        <w:rPr>
          <w:noProof/>
        </w:rPr>
        <w:t>Types of genomic alterations</w:t>
      </w:r>
      <w:r>
        <w:rPr>
          <w:noProof/>
        </w:rPr>
        <w:tab/>
      </w:r>
      <w:r>
        <w:rPr>
          <w:noProof/>
        </w:rPr>
        <w:fldChar w:fldCharType="begin"/>
      </w:r>
      <w:r>
        <w:rPr>
          <w:noProof/>
        </w:rPr>
        <w:instrText xml:space="preserve"> PAGEREF _Toc468131430 \h </w:instrText>
      </w:r>
      <w:r>
        <w:rPr>
          <w:noProof/>
        </w:rPr>
      </w:r>
      <w:r>
        <w:rPr>
          <w:noProof/>
        </w:rPr>
        <w:fldChar w:fldCharType="separate"/>
      </w:r>
      <w:r>
        <w:rPr>
          <w:noProof/>
        </w:rPr>
        <w:t>14</w:t>
      </w:r>
      <w:r>
        <w:rPr>
          <w:noProof/>
        </w:rPr>
        <w:fldChar w:fldCharType="end"/>
      </w:r>
    </w:p>
    <w:p w14:paraId="1A6B03B8" w14:textId="77777777" w:rsidR="001E2A23" w:rsidRDefault="001E2A23">
      <w:pPr>
        <w:pStyle w:val="TOC4"/>
        <w:tabs>
          <w:tab w:val="right" w:leader="dot" w:pos="8779"/>
        </w:tabs>
        <w:rPr>
          <w:rFonts w:eastAsiaTheme="minorEastAsia" w:hAnsiTheme="minorHAnsi" w:cstheme="minorBidi"/>
          <w:noProof/>
          <w:sz w:val="24"/>
          <w:szCs w:val="24"/>
        </w:rPr>
      </w:pPr>
      <w:r>
        <w:rPr>
          <w:noProof/>
        </w:rPr>
        <w:t>DNA level</w:t>
      </w:r>
      <w:r>
        <w:rPr>
          <w:noProof/>
        </w:rPr>
        <w:tab/>
      </w:r>
      <w:r>
        <w:rPr>
          <w:noProof/>
        </w:rPr>
        <w:fldChar w:fldCharType="begin"/>
      </w:r>
      <w:r>
        <w:rPr>
          <w:noProof/>
        </w:rPr>
        <w:instrText xml:space="preserve"> PAGEREF _Toc468131431 \h </w:instrText>
      </w:r>
      <w:r>
        <w:rPr>
          <w:noProof/>
        </w:rPr>
      </w:r>
      <w:r>
        <w:rPr>
          <w:noProof/>
        </w:rPr>
        <w:fldChar w:fldCharType="separate"/>
      </w:r>
      <w:r>
        <w:rPr>
          <w:noProof/>
        </w:rPr>
        <w:t>14</w:t>
      </w:r>
      <w:r>
        <w:rPr>
          <w:noProof/>
        </w:rPr>
        <w:fldChar w:fldCharType="end"/>
      </w:r>
    </w:p>
    <w:p w14:paraId="167A7620" w14:textId="77777777" w:rsidR="001E2A23" w:rsidRDefault="001E2A23">
      <w:pPr>
        <w:pStyle w:val="TOC4"/>
        <w:tabs>
          <w:tab w:val="right" w:leader="dot" w:pos="8779"/>
        </w:tabs>
        <w:rPr>
          <w:rFonts w:eastAsiaTheme="minorEastAsia" w:hAnsiTheme="minorHAnsi" w:cstheme="minorBidi"/>
          <w:noProof/>
          <w:sz w:val="24"/>
          <w:szCs w:val="24"/>
        </w:rPr>
      </w:pPr>
      <w:r>
        <w:rPr>
          <w:noProof/>
        </w:rPr>
        <w:t>Gene expression level</w:t>
      </w:r>
      <w:r>
        <w:rPr>
          <w:noProof/>
        </w:rPr>
        <w:tab/>
      </w:r>
      <w:r>
        <w:rPr>
          <w:noProof/>
        </w:rPr>
        <w:fldChar w:fldCharType="begin"/>
      </w:r>
      <w:r>
        <w:rPr>
          <w:noProof/>
        </w:rPr>
        <w:instrText xml:space="preserve"> PAGEREF _Toc468131432 \h </w:instrText>
      </w:r>
      <w:r>
        <w:rPr>
          <w:noProof/>
        </w:rPr>
      </w:r>
      <w:r>
        <w:rPr>
          <w:noProof/>
        </w:rPr>
        <w:fldChar w:fldCharType="separate"/>
      </w:r>
      <w:r>
        <w:rPr>
          <w:noProof/>
        </w:rPr>
        <w:t>17</w:t>
      </w:r>
      <w:r>
        <w:rPr>
          <w:noProof/>
        </w:rPr>
        <w:fldChar w:fldCharType="end"/>
      </w:r>
    </w:p>
    <w:p w14:paraId="731259A7" w14:textId="77777777" w:rsidR="001E2A23" w:rsidRDefault="001E2A23">
      <w:pPr>
        <w:pStyle w:val="TOC4"/>
        <w:tabs>
          <w:tab w:val="right" w:leader="dot" w:pos="8779"/>
        </w:tabs>
        <w:rPr>
          <w:rFonts w:eastAsiaTheme="minorEastAsia" w:hAnsiTheme="minorHAnsi" w:cstheme="minorBidi"/>
          <w:noProof/>
          <w:sz w:val="24"/>
          <w:szCs w:val="24"/>
        </w:rPr>
      </w:pPr>
      <w:r>
        <w:rPr>
          <w:noProof/>
        </w:rPr>
        <w:t>Methylation level</w:t>
      </w:r>
      <w:r>
        <w:rPr>
          <w:noProof/>
        </w:rPr>
        <w:tab/>
      </w:r>
      <w:r>
        <w:rPr>
          <w:noProof/>
        </w:rPr>
        <w:fldChar w:fldCharType="begin"/>
      </w:r>
      <w:r>
        <w:rPr>
          <w:noProof/>
        </w:rPr>
        <w:instrText xml:space="preserve"> PAGEREF _Toc468131433 \h </w:instrText>
      </w:r>
      <w:r>
        <w:rPr>
          <w:noProof/>
        </w:rPr>
      </w:r>
      <w:r>
        <w:rPr>
          <w:noProof/>
        </w:rPr>
        <w:fldChar w:fldCharType="separate"/>
      </w:r>
      <w:r>
        <w:rPr>
          <w:noProof/>
        </w:rPr>
        <w:t>18</w:t>
      </w:r>
      <w:r>
        <w:rPr>
          <w:noProof/>
        </w:rPr>
        <w:fldChar w:fldCharType="end"/>
      </w:r>
    </w:p>
    <w:p w14:paraId="22064611" w14:textId="77777777" w:rsidR="001E2A23" w:rsidRDefault="001E2A23">
      <w:pPr>
        <w:pStyle w:val="TOC3"/>
        <w:tabs>
          <w:tab w:val="right" w:leader="dot" w:pos="8779"/>
        </w:tabs>
        <w:rPr>
          <w:rFonts w:eastAsiaTheme="minorEastAsia" w:hAnsiTheme="minorHAnsi" w:cstheme="minorBidi"/>
          <w:noProof/>
          <w:sz w:val="24"/>
          <w:szCs w:val="24"/>
        </w:rPr>
      </w:pPr>
      <w:r>
        <w:rPr>
          <w:noProof/>
        </w:rPr>
        <w:t>Genomic alterations detection technologies</w:t>
      </w:r>
      <w:r>
        <w:rPr>
          <w:noProof/>
        </w:rPr>
        <w:tab/>
      </w:r>
      <w:r>
        <w:rPr>
          <w:noProof/>
        </w:rPr>
        <w:fldChar w:fldCharType="begin"/>
      </w:r>
      <w:r>
        <w:rPr>
          <w:noProof/>
        </w:rPr>
        <w:instrText xml:space="preserve"> PAGEREF _Toc468131434 \h </w:instrText>
      </w:r>
      <w:r>
        <w:rPr>
          <w:noProof/>
        </w:rPr>
      </w:r>
      <w:r>
        <w:rPr>
          <w:noProof/>
        </w:rPr>
        <w:fldChar w:fldCharType="separate"/>
      </w:r>
      <w:r>
        <w:rPr>
          <w:noProof/>
        </w:rPr>
        <w:t>19</w:t>
      </w:r>
      <w:r>
        <w:rPr>
          <w:noProof/>
        </w:rPr>
        <w:fldChar w:fldCharType="end"/>
      </w:r>
    </w:p>
    <w:p w14:paraId="65BAD151" w14:textId="77777777" w:rsidR="001E2A23" w:rsidRDefault="001E2A23">
      <w:pPr>
        <w:pStyle w:val="TOC4"/>
        <w:tabs>
          <w:tab w:val="right" w:leader="dot" w:pos="8779"/>
        </w:tabs>
        <w:rPr>
          <w:rFonts w:eastAsiaTheme="minorEastAsia" w:hAnsiTheme="minorHAnsi" w:cstheme="minorBidi"/>
          <w:noProof/>
          <w:sz w:val="24"/>
          <w:szCs w:val="24"/>
        </w:rPr>
      </w:pPr>
      <w:r>
        <w:rPr>
          <w:noProof/>
        </w:rPr>
        <w:t>DNA sequencing</w:t>
      </w:r>
      <w:r>
        <w:rPr>
          <w:noProof/>
        </w:rPr>
        <w:tab/>
      </w:r>
      <w:r>
        <w:rPr>
          <w:noProof/>
        </w:rPr>
        <w:fldChar w:fldCharType="begin"/>
      </w:r>
      <w:r>
        <w:rPr>
          <w:noProof/>
        </w:rPr>
        <w:instrText xml:space="preserve"> PAGEREF _Toc468131435 \h </w:instrText>
      </w:r>
      <w:r>
        <w:rPr>
          <w:noProof/>
        </w:rPr>
      </w:r>
      <w:r>
        <w:rPr>
          <w:noProof/>
        </w:rPr>
        <w:fldChar w:fldCharType="separate"/>
      </w:r>
      <w:r>
        <w:rPr>
          <w:noProof/>
        </w:rPr>
        <w:t>19</w:t>
      </w:r>
      <w:r>
        <w:rPr>
          <w:noProof/>
        </w:rPr>
        <w:fldChar w:fldCharType="end"/>
      </w:r>
    </w:p>
    <w:p w14:paraId="4AFCF3C8" w14:textId="77777777" w:rsidR="001E2A23" w:rsidRDefault="001E2A23">
      <w:pPr>
        <w:pStyle w:val="TOC4"/>
        <w:tabs>
          <w:tab w:val="right" w:leader="dot" w:pos="8779"/>
        </w:tabs>
        <w:rPr>
          <w:rFonts w:eastAsiaTheme="minorEastAsia" w:hAnsiTheme="minorHAnsi" w:cstheme="minorBidi"/>
          <w:noProof/>
          <w:sz w:val="24"/>
          <w:szCs w:val="24"/>
        </w:rPr>
      </w:pPr>
      <w:r>
        <w:rPr>
          <w:noProof/>
        </w:rPr>
        <w:t>CGH arrays</w:t>
      </w:r>
      <w:r>
        <w:rPr>
          <w:noProof/>
        </w:rPr>
        <w:tab/>
      </w:r>
      <w:r>
        <w:rPr>
          <w:noProof/>
        </w:rPr>
        <w:fldChar w:fldCharType="begin"/>
      </w:r>
      <w:r>
        <w:rPr>
          <w:noProof/>
        </w:rPr>
        <w:instrText xml:space="preserve"> PAGEREF _Toc468131436 \h </w:instrText>
      </w:r>
      <w:r>
        <w:rPr>
          <w:noProof/>
        </w:rPr>
      </w:r>
      <w:r>
        <w:rPr>
          <w:noProof/>
        </w:rPr>
        <w:fldChar w:fldCharType="separate"/>
      </w:r>
      <w:r>
        <w:rPr>
          <w:noProof/>
        </w:rPr>
        <w:t>23</w:t>
      </w:r>
      <w:r>
        <w:rPr>
          <w:noProof/>
        </w:rPr>
        <w:fldChar w:fldCharType="end"/>
      </w:r>
    </w:p>
    <w:p w14:paraId="652113F3" w14:textId="77777777" w:rsidR="001E2A23" w:rsidRDefault="001E2A23">
      <w:pPr>
        <w:pStyle w:val="TOC4"/>
        <w:tabs>
          <w:tab w:val="right" w:leader="dot" w:pos="8779"/>
        </w:tabs>
        <w:rPr>
          <w:rFonts w:eastAsiaTheme="minorEastAsia" w:hAnsiTheme="minorHAnsi" w:cstheme="minorBidi"/>
          <w:noProof/>
          <w:sz w:val="24"/>
          <w:szCs w:val="24"/>
        </w:rPr>
      </w:pPr>
      <w:r>
        <w:rPr>
          <w:noProof/>
        </w:rPr>
        <w:t>RNA sequencing</w:t>
      </w:r>
      <w:r>
        <w:rPr>
          <w:noProof/>
        </w:rPr>
        <w:tab/>
      </w:r>
      <w:r>
        <w:rPr>
          <w:noProof/>
        </w:rPr>
        <w:fldChar w:fldCharType="begin"/>
      </w:r>
      <w:r>
        <w:rPr>
          <w:noProof/>
        </w:rPr>
        <w:instrText xml:space="preserve"> PAGEREF _Toc468131437 \h </w:instrText>
      </w:r>
      <w:r>
        <w:rPr>
          <w:noProof/>
        </w:rPr>
      </w:r>
      <w:r>
        <w:rPr>
          <w:noProof/>
        </w:rPr>
        <w:fldChar w:fldCharType="separate"/>
      </w:r>
      <w:r>
        <w:rPr>
          <w:noProof/>
        </w:rPr>
        <w:t>25</w:t>
      </w:r>
      <w:r>
        <w:rPr>
          <w:noProof/>
        </w:rPr>
        <w:fldChar w:fldCharType="end"/>
      </w:r>
    </w:p>
    <w:p w14:paraId="41073861" w14:textId="77777777" w:rsidR="001E2A23" w:rsidRDefault="001E2A23">
      <w:pPr>
        <w:pStyle w:val="TOC3"/>
        <w:tabs>
          <w:tab w:val="right" w:leader="dot" w:pos="8779"/>
        </w:tabs>
        <w:rPr>
          <w:rFonts w:eastAsiaTheme="minorEastAsia" w:hAnsiTheme="minorHAnsi" w:cstheme="minorBidi"/>
          <w:noProof/>
          <w:sz w:val="24"/>
          <w:szCs w:val="24"/>
        </w:rPr>
      </w:pPr>
      <w:r>
        <w:rPr>
          <w:noProof/>
        </w:rPr>
        <w:t>Bioinformatics tools</w:t>
      </w:r>
      <w:r>
        <w:rPr>
          <w:noProof/>
        </w:rPr>
        <w:tab/>
      </w:r>
      <w:r>
        <w:rPr>
          <w:noProof/>
        </w:rPr>
        <w:fldChar w:fldCharType="begin"/>
      </w:r>
      <w:r>
        <w:rPr>
          <w:noProof/>
        </w:rPr>
        <w:instrText xml:space="preserve"> PAGEREF _Toc468131438 \h </w:instrText>
      </w:r>
      <w:r>
        <w:rPr>
          <w:noProof/>
        </w:rPr>
      </w:r>
      <w:r>
        <w:rPr>
          <w:noProof/>
        </w:rPr>
        <w:fldChar w:fldCharType="separate"/>
      </w:r>
      <w:r>
        <w:rPr>
          <w:noProof/>
        </w:rPr>
        <w:t>25</w:t>
      </w:r>
      <w:r>
        <w:rPr>
          <w:noProof/>
        </w:rPr>
        <w:fldChar w:fldCharType="end"/>
      </w:r>
    </w:p>
    <w:p w14:paraId="4D0AB8AE" w14:textId="77777777" w:rsidR="001E2A23" w:rsidRDefault="001E2A23">
      <w:pPr>
        <w:pStyle w:val="TOC4"/>
        <w:tabs>
          <w:tab w:val="right" w:leader="dot" w:pos="8779"/>
        </w:tabs>
        <w:rPr>
          <w:rFonts w:eastAsiaTheme="minorEastAsia" w:hAnsiTheme="minorHAnsi" w:cstheme="minorBidi"/>
          <w:noProof/>
          <w:sz w:val="24"/>
          <w:szCs w:val="24"/>
        </w:rPr>
      </w:pPr>
      <w:r>
        <w:rPr>
          <w:noProof/>
        </w:rPr>
        <w:t>Genomic variations detection</w:t>
      </w:r>
      <w:r>
        <w:rPr>
          <w:noProof/>
        </w:rPr>
        <w:tab/>
      </w:r>
      <w:r>
        <w:rPr>
          <w:noProof/>
        </w:rPr>
        <w:fldChar w:fldCharType="begin"/>
      </w:r>
      <w:r>
        <w:rPr>
          <w:noProof/>
        </w:rPr>
        <w:instrText xml:space="preserve"> PAGEREF _Toc468131439 \h </w:instrText>
      </w:r>
      <w:r>
        <w:rPr>
          <w:noProof/>
        </w:rPr>
      </w:r>
      <w:r>
        <w:rPr>
          <w:noProof/>
        </w:rPr>
        <w:fldChar w:fldCharType="separate"/>
      </w:r>
      <w:r>
        <w:rPr>
          <w:noProof/>
        </w:rPr>
        <w:t>26</w:t>
      </w:r>
      <w:r>
        <w:rPr>
          <w:noProof/>
        </w:rPr>
        <w:fldChar w:fldCharType="end"/>
      </w:r>
    </w:p>
    <w:p w14:paraId="2F5BC414" w14:textId="77777777" w:rsidR="001E2A23" w:rsidRDefault="001E2A23">
      <w:pPr>
        <w:pStyle w:val="TOC4"/>
        <w:tabs>
          <w:tab w:val="right" w:leader="dot" w:pos="8779"/>
        </w:tabs>
        <w:rPr>
          <w:rFonts w:eastAsiaTheme="minorEastAsia" w:hAnsiTheme="minorHAnsi" w:cstheme="minorBidi"/>
          <w:noProof/>
          <w:sz w:val="24"/>
          <w:szCs w:val="24"/>
        </w:rPr>
      </w:pPr>
      <w:r>
        <w:rPr>
          <w:noProof/>
        </w:rPr>
        <w:t>Modeling genomic alterations in cancer</w:t>
      </w:r>
      <w:r>
        <w:rPr>
          <w:noProof/>
        </w:rPr>
        <w:tab/>
      </w:r>
      <w:r>
        <w:rPr>
          <w:noProof/>
        </w:rPr>
        <w:fldChar w:fldCharType="begin"/>
      </w:r>
      <w:r>
        <w:rPr>
          <w:noProof/>
        </w:rPr>
        <w:instrText xml:space="preserve"> PAGEREF _Toc468131440 \h </w:instrText>
      </w:r>
      <w:r>
        <w:rPr>
          <w:noProof/>
        </w:rPr>
      </w:r>
      <w:r>
        <w:rPr>
          <w:noProof/>
        </w:rPr>
        <w:fldChar w:fldCharType="separate"/>
      </w:r>
      <w:r>
        <w:rPr>
          <w:noProof/>
        </w:rPr>
        <w:t>31</w:t>
      </w:r>
      <w:r>
        <w:rPr>
          <w:noProof/>
        </w:rPr>
        <w:fldChar w:fldCharType="end"/>
      </w:r>
    </w:p>
    <w:p w14:paraId="6E7DF713"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Personalized medicine</w:t>
      </w:r>
      <w:r>
        <w:rPr>
          <w:noProof/>
        </w:rPr>
        <w:tab/>
      </w:r>
      <w:r>
        <w:rPr>
          <w:noProof/>
        </w:rPr>
        <w:fldChar w:fldCharType="begin"/>
      </w:r>
      <w:r>
        <w:rPr>
          <w:noProof/>
        </w:rPr>
        <w:instrText xml:space="preserve"> PAGEREF _Toc468131441 \h </w:instrText>
      </w:r>
      <w:r>
        <w:rPr>
          <w:noProof/>
        </w:rPr>
      </w:r>
      <w:r>
        <w:rPr>
          <w:noProof/>
        </w:rPr>
        <w:fldChar w:fldCharType="separate"/>
      </w:r>
      <w:r>
        <w:rPr>
          <w:noProof/>
        </w:rPr>
        <w:t>38</w:t>
      </w:r>
      <w:r>
        <w:rPr>
          <w:noProof/>
        </w:rPr>
        <w:fldChar w:fldCharType="end"/>
      </w:r>
    </w:p>
    <w:p w14:paraId="717C7C80" w14:textId="77777777" w:rsidR="001E2A23" w:rsidRDefault="001E2A23">
      <w:pPr>
        <w:pStyle w:val="TOC3"/>
        <w:tabs>
          <w:tab w:val="right" w:leader="dot" w:pos="8779"/>
        </w:tabs>
        <w:rPr>
          <w:rFonts w:eastAsiaTheme="minorEastAsia" w:hAnsiTheme="minorHAnsi" w:cstheme="minorBidi"/>
          <w:noProof/>
          <w:sz w:val="24"/>
          <w:szCs w:val="24"/>
        </w:rPr>
      </w:pPr>
      <w:r>
        <w:rPr>
          <w:noProof/>
        </w:rPr>
        <w:t>Targeted therapy</w:t>
      </w:r>
      <w:r>
        <w:rPr>
          <w:noProof/>
        </w:rPr>
        <w:tab/>
      </w:r>
      <w:r>
        <w:rPr>
          <w:noProof/>
        </w:rPr>
        <w:fldChar w:fldCharType="begin"/>
      </w:r>
      <w:r>
        <w:rPr>
          <w:noProof/>
        </w:rPr>
        <w:instrText xml:space="preserve"> PAGEREF _Toc468131442 \h </w:instrText>
      </w:r>
      <w:r>
        <w:rPr>
          <w:noProof/>
        </w:rPr>
      </w:r>
      <w:r>
        <w:rPr>
          <w:noProof/>
        </w:rPr>
        <w:fldChar w:fldCharType="separate"/>
      </w:r>
      <w:r>
        <w:rPr>
          <w:noProof/>
        </w:rPr>
        <w:t>38</w:t>
      </w:r>
      <w:r>
        <w:rPr>
          <w:noProof/>
        </w:rPr>
        <w:fldChar w:fldCharType="end"/>
      </w:r>
    </w:p>
    <w:p w14:paraId="4FC12A38" w14:textId="77777777" w:rsidR="001E2A23" w:rsidRDefault="001E2A23">
      <w:pPr>
        <w:pStyle w:val="TOC3"/>
        <w:tabs>
          <w:tab w:val="right" w:leader="dot" w:pos="8779"/>
        </w:tabs>
        <w:rPr>
          <w:rFonts w:eastAsiaTheme="minorEastAsia" w:hAnsiTheme="minorHAnsi" w:cstheme="minorBidi"/>
          <w:noProof/>
          <w:sz w:val="24"/>
          <w:szCs w:val="24"/>
        </w:rPr>
      </w:pPr>
      <w:r>
        <w:rPr>
          <w:noProof/>
        </w:rPr>
        <w:t>Tumor profiling</w:t>
      </w:r>
      <w:r>
        <w:rPr>
          <w:noProof/>
        </w:rPr>
        <w:tab/>
      </w:r>
      <w:r>
        <w:rPr>
          <w:noProof/>
        </w:rPr>
        <w:fldChar w:fldCharType="begin"/>
      </w:r>
      <w:r>
        <w:rPr>
          <w:noProof/>
        </w:rPr>
        <w:instrText xml:space="preserve"> PAGEREF _Toc468131443 \h </w:instrText>
      </w:r>
      <w:r>
        <w:rPr>
          <w:noProof/>
        </w:rPr>
      </w:r>
      <w:r>
        <w:rPr>
          <w:noProof/>
        </w:rPr>
        <w:fldChar w:fldCharType="separate"/>
      </w:r>
      <w:r>
        <w:rPr>
          <w:noProof/>
        </w:rPr>
        <w:t>39</w:t>
      </w:r>
      <w:r>
        <w:rPr>
          <w:noProof/>
        </w:rPr>
        <w:fldChar w:fldCharType="end"/>
      </w:r>
    </w:p>
    <w:p w14:paraId="407D7997" w14:textId="77777777" w:rsidR="001E2A23" w:rsidRDefault="001E2A23">
      <w:pPr>
        <w:pStyle w:val="TOC3"/>
        <w:tabs>
          <w:tab w:val="right" w:leader="dot" w:pos="8779"/>
        </w:tabs>
        <w:rPr>
          <w:rFonts w:eastAsiaTheme="minorEastAsia" w:hAnsiTheme="minorHAnsi" w:cstheme="minorBidi"/>
          <w:noProof/>
          <w:sz w:val="24"/>
          <w:szCs w:val="24"/>
        </w:rPr>
      </w:pPr>
      <w:r>
        <w:rPr>
          <w:noProof/>
        </w:rPr>
        <w:t>Matching patients to targeted therapy</w:t>
      </w:r>
      <w:r>
        <w:rPr>
          <w:noProof/>
        </w:rPr>
        <w:tab/>
      </w:r>
      <w:r>
        <w:rPr>
          <w:noProof/>
        </w:rPr>
        <w:fldChar w:fldCharType="begin"/>
      </w:r>
      <w:r>
        <w:rPr>
          <w:noProof/>
        </w:rPr>
        <w:instrText xml:space="preserve"> PAGEREF _Toc468131444 \h </w:instrText>
      </w:r>
      <w:r>
        <w:rPr>
          <w:noProof/>
        </w:rPr>
      </w:r>
      <w:r>
        <w:rPr>
          <w:noProof/>
        </w:rPr>
        <w:fldChar w:fldCharType="separate"/>
      </w:r>
      <w:r>
        <w:rPr>
          <w:noProof/>
        </w:rPr>
        <w:t>40</w:t>
      </w:r>
      <w:r>
        <w:rPr>
          <w:noProof/>
        </w:rPr>
        <w:fldChar w:fldCharType="end"/>
      </w:r>
    </w:p>
    <w:p w14:paraId="28AE6821" w14:textId="77777777" w:rsidR="001E2A23" w:rsidRDefault="001E2A23">
      <w:pPr>
        <w:pStyle w:val="TOC3"/>
        <w:tabs>
          <w:tab w:val="right" w:leader="dot" w:pos="8779"/>
        </w:tabs>
        <w:rPr>
          <w:rFonts w:eastAsiaTheme="minorEastAsia" w:hAnsiTheme="minorHAnsi" w:cstheme="minorBidi"/>
          <w:noProof/>
          <w:sz w:val="24"/>
          <w:szCs w:val="24"/>
        </w:rPr>
      </w:pPr>
      <w:r>
        <w:rPr>
          <w:noProof/>
        </w:rPr>
        <w:t>Limitations</w:t>
      </w:r>
      <w:r>
        <w:rPr>
          <w:noProof/>
        </w:rPr>
        <w:tab/>
      </w:r>
      <w:r>
        <w:rPr>
          <w:noProof/>
        </w:rPr>
        <w:fldChar w:fldCharType="begin"/>
      </w:r>
      <w:r>
        <w:rPr>
          <w:noProof/>
        </w:rPr>
        <w:instrText xml:space="preserve"> PAGEREF _Toc468131445 \h </w:instrText>
      </w:r>
      <w:r>
        <w:rPr>
          <w:noProof/>
        </w:rPr>
      </w:r>
      <w:r>
        <w:rPr>
          <w:noProof/>
        </w:rPr>
        <w:fldChar w:fldCharType="separate"/>
      </w:r>
      <w:r>
        <w:rPr>
          <w:noProof/>
        </w:rPr>
        <w:t>42</w:t>
      </w:r>
      <w:r>
        <w:rPr>
          <w:noProof/>
        </w:rPr>
        <w:fldChar w:fldCharType="end"/>
      </w:r>
    </w:p>
    <w:p w14:paraId="45DD7E66" w14:textId="77777777" w:rsidR="001E2A23" w:rsidRDefault="001E2A23">
      <w:pPr>
        <w:pStyle w:val="TOC4"/>
        <w:tabs>
          <w:tab w:val="right" w:leader="dot" w:pos="8779"/>
        </w:tabs>
        <w:rPr>
          <w:rFonts w:eastAsiaTheme="minorEastAsia" w:hAnsiTheme="minorHAnsi" w:cstheme="minorBidi"/>
          <w:noProof/>
          <w:sz w:val="24"/>
          <w:szCs w:val="24"/>
        </w:rPr>
      </w:pPr>
      <w:r>
        <w:rPr>
          <w:noProof/>
        </w:rPr>
        <w:t>Lack of biomarkers/drugs</w:t>
      </w:r>
      <w:r>
        <w:rPr>
          <w:noProof/>
        </w:rPr>
        <w:tab/>
      </w:r>
      <w:r>
        <w:rPr>
          <w:noProof/>
        </w:rPr>
        <w:fldChar w:fldCharType="begin"/>
      </w:r>
      <w:r>
        <w:rPr>
          <w:noProof/>
        </w:rPr>
        <w:instrText xml:space="preserve"> PAGEREF _Toc468131446 \h </w:instrText>
      </w:r>
      <w:r>
        <w:rPr>
          <w:noProof/>
        </w:rPr>
      </w:r>
      <w:r>
        <w:rPr>
          <w:noProof/>
        </w:rPr>
        <w:fldChar w:fldCharType="separate"/>
      </w:r>
      <w:r>
        <w:rPr>
          <w:noProof/>
        </w:rPr>
        <w:t>42</w:t>
      </w:r>
      <w:r>
        <w:rPr>
          <w:noProof/>
        </w:rPr>
        <w:fldChar w:fldCharType="end"/>
      </w:r>
    </w:p>
    <w:p w14:paraId="5D46E2AC" w14:textId="77777777" w:rsidR="001E2A23" w:rsidRDefault="001E2A23">
      <w:pPr>
        <w:pStyle w:val="TOC4"/>
        <w:tabs>
          <w:tab w:val="right" w:leader="dot" w:pos="8779"/>
        </w:tabs>
        <w:rPr>
          <w:rFonts w:eastAsiaTheme="minorEastAsia" w:hAnsiTheme="minorHAnsi" w:cstheme="minorBidi"/>
          <w:noProof/>
          <w:sz w:val="24"/>
          <w:szCs w:val="24"/>
        </w:rPr>
      </w:pPr>
      <w:r>
        <w:rPr>
          <w:noProof/>
        </w:rPr>
        <w:t>Drug resistance</w:t>
      </w:r>
      <w:r>
        <w:rPr>
          <w:noProof/>
        </w:rPr>
        <w:tab/>
      </w:r>
      <w:r>
        <w:rPr>
          <w:noProof/>
        </w:rPr>
        <w:fldChar w:fldCharType="begin"/>
      </w:r>
      <w:r>
        <w:rPr>
          <w:noProof/>
        </w:rPr>
        <w:instrText xml:space="preserve"> PAGEREF _Toc468131447 \h </w:instrText>
      </w:r>
      <w:r>
        <w:rPr>
          <w:noProof/>
        </w:rPr>
      </w:r>
      <w:r>
        <w:rPr>
          <w:noProof/>
        </w:rPr>
        <w:fldChar w:fldCharType="separate"/>
      </w:r>
      <w:r>
        <w:rPr>
          <w:noProof/>
        </w:rPr>
        <w:t>44</w:t>
      </w:r>
      <w:r>
        <w:rPr>
          <w:noProof/>
        </w:rPr>
        <w:fldChar w:fldCharType="end"/>
      </w:r>
    </w:p>
    <w:p w14:paraId="0372D59A" w14:textId="77777777" w:rsidR="001E2A23" w:rsidRDefault="001E2A23">
      <w:pPr>
        <w:pStyle w:val="TOC4"/>
        <w:tabs>
          <w:tab w:val="right" w:leader="dot" w:pos="8779"/>
        </w:tabs>
        <w:rPr>
          <w:rFonts w:eastAsiaTheme="minorEastAsia" w:hAnsiTheme="minorHAnsi" w:cstheme="minorBidi"/>
          <w:noProof/>
          <w:sz w:val="24"/>
          <w:szCs w:val="24"/>
        </w:rPr>
      </w:pPr>
      <w:r>
        <w:rPr>
          <w:noProof/>
        </w:rPr>
        <w:t>Overcome limitations</w:t>
      </w:r>
      <w:r>
        <w:rPr>
          <w:noProof/>
        </w:rPr>
        <w:tab/>
      </w:r>
      <w:r>
        <w:rPr>
          <w:noProof/>
        </w:rPr>
        <w:fldChar w:fldCharType="begin"/>
      </w:r>
      <w:r>
        <w:rPr>
          <w:noProof/>
        </w:rPr>
        <w:instrText xml:space="preserve"> PAGEREF _Toc468131448 \h </w:instrText>
      </w:r>
      <w:r>
        <w:rPr>
          <w:noProof/>
        </w:rPr>
      </w:r>
      <w:r>
        <w:rPr>
          <w:noProof/>
        </w:rPr>
        <w:fldChar w:fldCharType="separate"/>
      </w:r>
      <w:r>
        <w:rPr>
          <w:noProof/>
        </w:rPr>
        <w:t>46</w:t>
      </w:r>
      <w:r>
        <w:rPr>
          <w:noProof/>
        </w:rPr>
        <w:fldChar w:fldCharType="end"/>
      </w:r>
    </w:p>
    <w:p w14:paraId="677924BF"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Modeling pharmacogenomics data of cell lines</w:t>
      </w:r>
      <w:r>
        <w:rPr>
          <w:noProof/>
        </w:rPr>
        <w:tab/>
      </w:r>
      <w:r>
        <w:rPr>
          <w:noProof/>
        </w:rPr>
        <w:fldChar w:fldCharType="begin"/>
      </w:r>
      <w:r>
        <w:rPr>
          <w:noProof/>
        </w:rPr>
        <w:instrText xml:space="preserve"> PAGEREF _Toc468131449 \h </w:instrText>
      </w:r>
      <w:r>
        <w:rPr>
          <w:noProof/>
        </w:rPr>
      </w:r>
      <w:r>
        <w:rPr>
          <w:noProof/>
        </w:rPr>
        <w:fldChar w:fldCharType="separate"/>
      </w:r>
      <w:r>
        <w:rPr>
          <w:noProof/>
        </w:rPr>
        <w:t>50</w:t>
      </w:r>
      <w:r>
        <w:rPr>
          <w:noProof/>
        </w:rPr>
        <w:fldChar w:fldCharType="end"/>
      </w:r>
    </w:p>
    <w:p w14:paraId="2D83AF3F" w14:textId="77777777" w:rsidR="001E2A23" w:rsidRDefault="001E2A23">
      <w:pPr>
        <w:pStyle w:val="TOC3"/>
        <w:tabs>
          <w:tab w:val="right" w:leader="dot" w:pos="8779"/>
        </w:tabs>
        <w:rPr>
          <w:rFonts w:eastAsiaTheme="minorEastAsia" w:hAnsiTheme="minorHAnsi" w:cstheme="minorBidi"/>
          <w:noProof/>
          <w:sz w:val="24"/>
          <w:szCs w:val="24"/>
        </w:rPr>
      </w:pPr>
      <w:r>
        <w:rPr>
          <w:noProof/>
        </w:rPr>
        <w:t>Rationale for studying cancer through cell lines</w:t>
      </w:r>
      <w:r>
        <w:rPr>
          <w:noProof/>
        </w:rPr>
        <w:tab/>
      </w:r>
      <w:r>
        <w:rPr>
          <w:noProof/>
        </w:rPr>
        <w:fldChar w:fldCharType="begin"/>
      </w:r>
      <w:r>
        <w:rPr>
          <w:noProof/>
        </w:rPr>
        <w:instrText xml:space="preserve"> PAGEREF _Toc468131450 \h </w:instrText>
      </w:r>
      <w:r>
        <w:rPr>
          <w:noProof/>
        </w:rPr>
      </w:r>
      <w:r>
        <w:rPr>
          <w:noProof/>
        </w:rPr>
        <w:fldChar w:fldCharType="separate"/>
      </w:r>
      <w:r>
        <w:rPr>
          <w:noProof/>
        </w:rPr>
        <w:t>50</w:t>
      </w:r>
      <w:r>
        <w:rPr>
          <w:noProof/>
        </w:rPr>
        <w:fldChar w:fldCharType="end"/>
      </w:r>
    </w:p>
    <w:p w14:paraId="2FE6C108" w14:textId="77777777" w:rsidR="001E2A23" w:rsidRDefault="001E2A23">
      <w:pPr>
        <w:pStyle w:val="TOC3"/>
        <w:tabs>
          <w:tab w:val="right" w:leader="dot" w:pos="8779"/>
        </w:tabs>
        <w:rPr>
          <w:rFonts w:eastAsiaTheme="minorEastAsia" w:hAnsiTheme="minorHAnsi" w:cstheme="minorBidi"/>
          <w:noProof/>
          <w:sz w:val="24"/>
          <w:szCs w:val="24"/>
        </w:rPr>
      </w:pPr>
      <w:r>
        <w:rPr>
          <w:noProof/>
        </w:rPr>
        <w:t>Predictive models to identify biomarkers</w:t>
      </w:r>
      <w:r>
        <w:rPr>
          <w:noProof/>
        </w:rPr>
        <w:tab/>
      </w:r>
      <w:r>
        <w:rPr>
          <w:noProof/>
        </w:rPr>
        <w:fldChar w:fldCharType="begin"/>
      </w:r>
      <w:r>
        <w:rPr>
          <w:noProof/>
        </w:rPr>
        <w:instrText xml:space="preserve"> PAGEREF _Toc468131451 \h </w:instrText>
      </w:r>
      <w:r>
        <w:rPr>
          <w:noProof/>
        </w:rPr>
      </w:r>
      <w:r>
        <w:rPr>
          <w:noProof/>
        </w:rPr>
        <w:fldChar w:fldCharType="separate"/>
      </w:r>
      <w:r>
        <w:rPr>
          <w:noProof/>
        </w:rPr>
        <w:t>52</w:t>
      </w:r>
      <w:r>
        <w:rPr>
          <w:noProof/>
        </w:rPr>
        <w:fldChar w:fldCharType="end"/>
      </w:r>
    </w:p>
    <w:p w14:paraId="42880BC6" w14:textId="77777777" w:rsidR="001E2A23" w:rsidRDefault="001E2A23">
      <w:pPr>
        <w:pStyle w:val="TOC4"/>
        <w:tabs>
          <w:tab w:val="right" w:leader="dot" w:pos="8779"/>
        </w:tabs>
        <w:rPr>
          <w:rFonts w:eastAsiaTheme="minorEastAsia" w:hAnsiTheme="minorHAnsi" w:cstheme="minorBidi"/>
          <w:noProof/>
          <w:sz w:val="24"/>
          <w:szCs w:val="24"/>
        </w:rPr>
      </w:pPr>
      <w:r>
        <w:rPr>
          <w:noProof/>
        </w:rPr>
        <w:t>Elastic net</w:t>
      </w:r>
      <w:r>
        <w:rPr>
          <w:noProof/>
        </w:rPr>
        <w:tab/>
      </w:r>
      <w:r>
        <w:rPr>
          <w:noProof/>
        </w:rPr>
        <w:fldChar w:fldCharType="begin"/>
      </w:r>
      <w:r>
        <w:rPr>
          <w:noProof/>
        </w:rPr>
        <w:instrText xml:space="preserve"> PAGEREF _Toc468131452 \h </w:instrText>
      </w:r>
      <w:r>
        <w:rPr>
          <w:noProof/>
        </w:rPr>
      </w:r>
      <w:r>
        <w:rPr>
          <w:noProof/>
        </w:rPr>
        <w:fldChar w:fldCharType="separate"/>
      </w:r>
      <w:r>
        <w:rPr>
          <w:noProof/>
        </w:rPr>
        <w:t>52</w:t>
      </w:r>
      <w:r>
        <w:rPr>
          <w:noProof/>
        </w:rPr>
        <w:fldChar w:fldCharType="end"/>
      </w:r>
    </w:p>
    <w:p w14:paraId="783889C9" w14:textId="77777777" w:rsidR="001E2A23" w:rsidRDefault="001E2A23">
      <w:pPr>
        <w:pStyle w:val="TOC4"/>
        <w:tabs>
          <w:tab w:val="right" w:leader="dot" w:pos="8779"/>
        </w:tabs>
        <w:rPr>
          <w:rFonts w:eastAsiaTheme="minorEastAsia" w:hAnsiTheme="minorHAnsi" w:cstheme="minorBidi"/>
          <w:noProof/>
          <w:sz w:val="24"/>
          <w:szCs w:val="24"/>
        </w:rPr>
      </w:pPr>
      <w:r>
        <w:rPr>
          <w:noProof/>
        </w:rPr>
        <w:t>Random forest</w:t>
      </w:r>
      <w:r>
        <w:rPr>
          <w:noProof/>
        </w:rPr>
        <w:tab/>
      </w:r>
      <w:r>
        <w:rPr>
          <w:noProof/>
        </w:rPr>
        <w:fldChar w:fldCharType="begin"/>
      </w:r>
      <w:r>
        <w:rPr>
          <w:noProof/>
        </w:rPr>
        <w:instrText xml:space="preserve"> PAGEREF _Toc468131453 \h </w:instrText>
      </w:r>
      <w:r>
        <w:rPr>
          <w:noProof/>
        </w:rPr>
      </w:r>
      <w:r>
        <w:rPr>
          <w:noProof/>
        </w:rPr>
        <w:fldChar w:fldCharType="separate"/>
      </w:r>
      <w:r>
        <w:rPr>
          <w:noProof/>
        </w:rPr>
        <w:t>53</w:t>
      </w:r>
      <w:r>
        <w:rPr>
          <w:noProof/>
        </w:rPr>
        <w:fldChar w:fldCharType="end"/>
      </w:r>
    </w:p>
    <w:p w14:paraId="2C0AE293" w14:textId="77777777" w:rsidR="001E2A23" w:rsidRDefault="001E2A23">
      <w:pPr>
        <w:pStyle w:val="TOC1"/>
        <w:tabs>
          <w:tab w:val="right" w:leader="dot" w:pos="8779"/>
        </w:tabs>
        <w:rPr>
          <w:rFonts w:eastAsiaTheme="minorEastAsia" w:hAnsiTheme="minorHAnsi" w:cstheme="minorBidi"/>
          <w:b w:val="0"/>
          <w:bCs w:val="0"/>
          <w:noProof/>
        </w:rPr>
      </w:pPr>
      <w:r>
        <w:rPr>
          <w:noProof/>
        </w:rPr>
        <w:t>Results</w:t>
      </w:r>
      <w:r>
        <w:rPr>
          <w:noProof/>
        </w:rPr>
        <w:tab/>
      </w:r>
      <w:r>
        <w:rPr>
          <w:noProof/>
        </w:rPr>
        <w:fldChar w:fldCharType="begin"/>
      </w:r>
      <w:r>
        <w:rPr>
          <w:noProof/>
        </w:rPr>
        <w:instrText xml:space="preserve"> PAGEREF _Toc468131454 \h </w:instrText>
      </w:r>
      <w:r>
        <w:rPr>
          <w:noProof/>
        </w:rPr>
      </w:r>
      <w:r>
        <w:rPr>
          <w:noProof/>
        </w:rPr>
        <w:fldChar w:fldCharType="separate"/>
      </w:r>
      <w:r>
        <w:rPr>
          <w:noProof/>
        </w:rPr>
        <w:t>58</w:t>
      </w:r>
      <w:r>
        <w:rPr>
          <w:noProof/>
        </w:rPr>
        <w:fldChar w:fldCharType="end"/>
      </w:r>
    </w:p>
    <w:p w14:paraId="38A2F34D"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lastRenderedPageBreak/>
        <w:t>cmDetect -- ctDNA mutation calling method for whole exome sequencing of tumor/whole blood samples</w:t>
      </w:r>
      <w:r>
        <w:rPr>
          <w:noProof/>
        </w:rPr>
        <w:tab/>
      </w:r>
      <w:r>
        <w:rPr>
          <w:noProof/>
        </w:rPr>
        <w:fldChar w:fldCharType="begin"/>
      </w:r>
      <w:r>
        <w:rPr>
          <w:noProof/>
        </w:rPr>
        <w:instrText xml:space="preserve"> PAGEREF _Toc468131455 \h </w:instrText>
      </w:r>
      <w:r>
        <w:rPr>
          <w:noProof/>
        </w:rPr>
      </w:r>
      <w:r>
        <w:rPr>
          <w:noProof/>
        </w:rPr>
        <w:fldChar w:fldCharType="separate"/>
      </w:r>
      <w:r>
        <w:rPr>
          <w:noProof/>
        </w:rPr>
        <w:t>58</w:t>
      </w:r>
      <w:r>
        <w:rPr>
          <w:noProof/>
        </w:rPr>
        <w:fldChar w:fldCharType="end"/>
      </w:r>
    </w:p>
    <w:p w14:paraId="5E5C98E7" w14:textId="77777777" w:rsidR="001E2A23" w:rsidRDefault="001E2A23">
      <w:pPr>
        <w:pStyle w:val="TOC3"/>
        <w:tabs>
          <w:tab w:val="right" w:leader="dot" w:pos="8779"/>
        </w:tabs>
        <w:rPr>
          <w:rFonts w:eastAsiaTheme="minorEastAsia" w:hAnsiTheme="minorHAnsi" w:cstheme="minorBidi"/>
          <w:noProof/>
          <w:sz w:val="24"/>
          <w:szCs w:val="24"/>
        </w:rPr>
      </w:pPr>
      <w:r>
        <w:rPr>
          <w:noProof/>
        </w:rPr>
        <w:t>Somatic mutation identification using whole exome sequencing data</w:t>
      </w:r>
      <w:r>
        <w:rPr>
          <w:noProof/>
        </w:rPr>
        <w:tab/>
      </w:r>
      <w:r>
        <w:rPr>
          <w:noProof/>
        </w:rPr>
        <w:fldChar w:fldCharType="begin"/>
      </w:r>
      <w:r>
        <w:rPr>
          <w:noProof/>
        </w:rPr>
        <w:instrText xml:space="preserve"> PAGEREF _Toc468131456 \h </w:instrText>
      </w:r>
      <w:r>
        <w:rPr>
          <w:noProof/>
        </w:rPr>
      </w:r>
      <w:r>
        <w:rPr>
          <w:noProof/>
        </w:rPr>
        <w:fldChar w:fldCharType="separate"/>
      </w:r>
      <w:r>
        <w:rPr>
          <w:noProof/>
        </w:rPr>
        <w:t>58</w:t>
      </w:r>
      <w:r>
        <w:rPr>
          <w:noProof/>
        </w:rPr>
        <w:fldChar w:fldCharType="end"/>
      </w:r>
    </w:p>
    <w:p w14:paraId="2162BE25" w14:textId="77777777" w:rsidR="001E2A23" w:rsidRDefault="001E2A23">
      <w:pPr>
        <w:pStyle w:val="TOC3"/>
        <w:tabs>
          <w:tab w:val="right" w:leader="dot" w:pos="8779"/>
        </w:tabs>
        <w:rPr>
          <w:rFonts w:eastAsiaTheme="minorEastAsia" w:hAnsiTheme="minorHAnsi" w:cstheme="minorBidi"/>
          <w:noProof/>
          <w:sz w:val="24"/>
          <w:szCs w:val="24"/>
        </w:rPr>
      </w:pPr>
      <w:r>
        <w:rPr>
          <w:noProof/>
        </w:rPr>
        <w:t>False negatives caused by cell-free circulating tumor DNA in whole blood</w:t>
      </w:r>
      <w:r>
        <w:rPr>
          <w:noProof/>
        </w:rPr>
        <w:tab/>
      </w:r>
      <w:r>
        <w:rPr>
          <w:noProof/>
        </w:rPr>
        <w:fldChar w:fldCharType="begin"/>
      </w:r>
      <w:r>
        <w:rPr>
          <w:noProof/>
        </w:rPr>
        <w:instrText xml:space="preserve"> PAGEREF _Toc468131457 \h </w:instrText>
      </w:r>
      <w:r>
        <w:rPr>
          <w:noProof/>
        </w:rPr>
      </w:r>
      <w:r>
        <w:rPr>
          <w:noProof/>
        </w:rPr>
        <w:fldChar w:fldCharType="separate"/>
      </w:r>
      <w:r>
        <w:rPr>
          <w:noProof/>
        </w:rPr>
        <w:t>58</w:t>
      </w:r>
      <w:r>
        <w:rPr>
          <w:noProof/>
        </w:rPr>
        <w:fldChar w:fldCharType="end"/>
      </w:r>
    </w:p>
    <w:p w14:paraId="64255E51" w14:textId="77777777" w:rsidR="001E2A23" w:rsidRDefault="001E2A23">
      <w:pPr>
        <w:pStyle w:val="TOC3"/>
        <w:tabs>
          <w:tab w:val="right" w:leader="dot" w:pos="8779"/>
        </w:tabs>
        <w:rPr>
          <w:rFonts w:eastAsiaTheme="minorEastAsia" w:hAnsiTheme="minorHAnsi" w:cstheme="minorBidi"/>
          <w:noProof/>
          <w:sz w:val="24"/>
          <w:szCs w:val="24"/>
        </w:rPr>
      </w:pPr>
      <w:r>
        <w:rPr>
          <w:noProof/>
        </w:rPr>
        <w:t>Publication</w:t>
      </w:r>
      <w:r>
        <w:rPr>
          <w:noProof/>
        </w:rPr>
        <w:tab/>
      </w:r>
      <w:r>
        <w:rPr>
          <w:noProof/>
        </w:rPr>
        <w:fldChar w:fldCharType="begin"/>
      </w:r>
      <w:r>
        <w:rPr>
          <w:noProof/>
        </w:rPr>
        <w:instrText xml:space="preserve"> PAGEREF _Toc468131458 \h </w:instrText>
      </w:r>
      <w:r>
        <w:rPr>
          <w:noProof/>
        </w:rPr>
      </w:r>
      <w:r>
        <w:rPr>
          <w:noProof/>
        </w:rPr>
        <w:fldChar w:fldCharType="separate"/>
      </w:r>
      <w:r>
        <w:rPr>
          <w:noProof/>
        </w:rPr>
        <w:t>61</w:t>
      </w:r>
      <w:r>
        <w:rPr>
          <w:noProof/>
        </w:rPr>
        <w:fldChar w:fldCharType="end"/>
      </w:r>
    </w:p>
    <w:p w14:paraId="08A03135" w14:textId="77777777" w:rsidR="001E2A23" w:rsidRDefault="001E2A23">
      <w:pPr>
        <w:pStyle w:val="TOC3"/>
        <w:tabs>
          <w:tab w:val="right" w:leader="dot" w:pos="8779"/>
        </w:tabs>
        <w:rPr>
          <w:rFonts w:eastAsiaTheme="minorEastAsia" w:hAnsiTheme="minorHAnsi" w:cstheme="minorBidi"/>
          <w:noProof/>
          <w:sz w:val="24"/>
          <w:szCs w:val="24"/>
        </w:rPr>
      </w:pPr>
      <w:r>
        <w:rPr>
          <w:noProof/>
        </w:rPr>
        <w:t>The use of cmDetect in small cohorts</w:t>
      </w:r>
      <w:r>
        <w:rPr>
          <w:noProof/>
        </w:rPr>
        <w:tab/>
      </w:r>
      <w:r>
        <w:rPr>
          <w:noProof/>
        </w:rPr>
        <w:fldChar w:fldCharType="begin"/>
      </w:r>
      <w:r>
        <w:rPr>
          <w:noProof/>
        </w:rPr>
        <w:instrText xml:space="preserve"> PAGEREF _Toc468131459 \h </w:instrText>
      </w:r>
      <w:r>
        <w:rPr>
          <w:noProof/>
        </w:rPr>
      </w:r>
      <w:r>
        <w:rPr>
          <w:noProof/>
        </w:rPr>
        <w:fldChar w:fldCharType="separate"/>
      </w:r>
      <w:r>
        <w:rPr>
          <w:noProof/>
        </w:rPr>
        <w:t>69</w:t>
      </w:r>
      <w:r>
        <w:rPr>
          <w:noProof/>
        </w:rPr>
        <w:fldChar w:fldCharType="end"/>
      </w:r>
    </w:p>
    <w:p w14:paraId="048C6153"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Integrated analysis of genomic and pharmacological data to better predict anti-cancer drug response</w:t>
      </w:r>
      <w:r>
        <w:rPr>
          <w:noProof/>
        </w:rPr>
        <w:tab/>
      </w:r>
      <w:r>
        <w:rPr>
          <w:noProof/>
        </w:rPr>
        <w:fldChar w:fldCharType="begin"/>
      </w:r>
      <w:r>
        <w:rPr>
          <w:noProof/>
        </w:rPr>
        <w:instrText xml:space="preserve"> PAGEREF _Toc468131460 \h </w:instrText>
      </w:r>
      <w:r>
        <w:rPr>
          <w:noProof/>
        </w:rPr>
      </w:r>
      <w:r>
        <w:rPr>
          <w:noProof/>
        </w:rPr>
        <w:fldChar w:fldCharType="separate"/>
      </w:r>
      <w:r>
        <w:rPr>
          <w:noProof/>
        </w:rPr>
        <w:t>71</w:t>
      </w:r>
      <w:r>
        <w:rPr>
          <w:noProof/>
        </w:rPr>
        <w:fldChar w:fldCharType="end"/>
      </w:r>
    </w:p>
    <w:p w14:paraId="187E60EE" w14:textId="77777777" w:rsidR="001E2A23" w:rsidRDefault="001E2A23">
      <w:pPr>
        <w:pStyle w:val="TOC3"/>
        <w:tabs>
          <w:tab w:val="right" w:leader="dot" w:pos="8779"/>
        </w:tabs>
        <w:rPr>
          <w:rFonts w:eastAsiaTheme="minorEastAsia" w:hAnsiTheme="minorHAnsi" w:cstheme="minorBidi"/>
          <w:noProof/>
          <w:sz w:val="24"/>
          <w:szCs w:val="24"/>
        </w:rPr>
      </w:pPr>
      <w:r>
        <w:rPr>
          <w:noProof/>
        </w:rPr>
        <w:t>Co-existing alterations of different pathways are related to drug resistance</w:t>
      </w:r>
      <w:r>
        <w:rPr>
          <w:noProof/>
        </w:rPr>
        <w:tab/>
      </w:r>
      <w:r>
        <w:rPr>
          <w:noProof/>
        </w:rPr>
        <w:fldChar w:fldCharType="begin"/>
      </w:r>
      <w:r>
        <w:rPr>
          <w:noProof/>
        </w:rPr>
        <w:instrText xml:space="preserve"> PAGEREF _Toc468131461 \h </w:instrText>
      </w:r>
      <w:r>
        <w:rPr>
          <w:noProof/>
        </w:rPr>
      </w:r>
      <w:r>
        <w:rPr>
          <w:noProof/>
        </w:rPr>
        <w:fldChar w:fldCharType="separate"/>
      </w:r>
      <w:r>
        <w:rPr>
          <w:noProof/>
        </w:rPr>
        <w:t>71</w:t>
      </w:r>
      <w:r>
        <w:rPr>
          <w:noProof/>
        </w:rPr>
        <w:fldChar w:fldCharType="end"/>
      </w:r>
    </w:p>
    <w:p w14:paraId="435951A5" w14:textId="77777777" w:rsidR="001E2A23" w:rsidRDefault="001E2A23">
      <w:pPr>
        <w:pStyle w:val="TOC4"/>
        <w:tabs>
          <w:tab w:val="right" w:leader="dot" w:pos="8779"/>
        </w:tabs>
        <w:rPr>
          <w:rFonts w:eastAsiaTheme="minorEastAsia" w:hAnsiTheme="minorHAnsi" w:cstheme="minorBidi"/>
          <w:noProof/>
          <w:sz w:val="24"/>
          <w:szCs w:val="24"/>
        </w:rPr>
      </w:pPr>
      <w:r>
        <w:rPr>
          <w:noProof/>
        </w:rPr>
        <w:t>Conclusion</w:t>
      </w:r>
      <w:r>
        <w:rPr>
          <w:noProof/>
        </w:rPr>
        <w:tab/>
      </w:r>
      <w:r>
        <w:rPr>
          <w:noProof/>
        </w:rPr>
        <w:fldChar w:fldCharType="begin"/>
      </w:r>
      <w:r>
        <w:rPr>
          <w:noProof/>
        </w:rPr>
        <w:instrText xml:space="preserve"> PAGEREF _Toc468131462 \h </w:instrText>
      </w:r>
      <w:r>
        <w:rPr>
          <w:noProof/>
        </w:rPr>
      </w:r>
      <w:r>
        <w:rPr>
          <w:noProof/>
        </w:rPr>
        <w:fldChar w:fldCharType="separate"/>
      </w:r>
      <w:r>
        <w:rPr>
          <w:noProof/>
        </w:rPr>
        <w:t>77</w:t>
      </w:r>
      <w:r>
        <w:rPr>
          <w:noProof/>
        </w:rPr>
        <w:fldChar w:fldCharType="end"/>
      </w:r>
    </w:p>
    <w:p w14:paraId="549DEFD9" w14:textId="77777777" w:rsidR="001E2A23" w:rsidRDefault="001E2A23">
      <w:pPr>
        <w:pStyle w:val="TOC3"/>
        <w:tabs>
          <w:tab w:val="right" w:leader="dot" w:pos="8779"/>
        </w:tabs>
        <w:rPr>
          <w:rFonts w:eastAsiaTheme="minorEastAsia" w:hAnsiTheme="minorHAnsi" w:cstheme="minorBidi"/>
          <w:noProof/>
          <w:sz w:val="24"/>
          <w:szCs w:val="24"/>
        </w:rPr>
      </w:pPr>
      <w:r>
        <w:rPr>
          <w:noProof/>
        </w:rPr>
        <w:t>An integrated predictive model to identify predictive biomarkers</w:t>
      </w:r>
      <w:r>
        <w:rPr>
          <w:noProof/>
        </w:rPr>
        <w:tab/>
      </w:r>
      <w:r>
        <w:rPr>
          <w:noProof/>
        </w:rPr>
        <w:fldChar w:fldCharType="begin"/>
      </w:r>
      <w:r>
        <w:rPr>
          <w:noProof/>
        </w:rPr>
        <w:instrText xml:space="preserve"> PAGEREF _Toc468131463 \h </w:instrText>
      </w:r>
      <w:r>
        <w:rPr>
          <w:noProof/>
        </w:rPr>
      </w:r>
      <w:r>
        <w:rPr>
          <w:noProof/>
        </w:rPr>
        <w:fldChar w:fldCharType="separate"/>
      </w:r>
      <w:r>
        <w:rPr>
          <w:noProof/>
        </w:rPr>
        <w:t>79</w:t>
      </w:r>
      <w:r>
        <w:rPr>
          <w:noProof/>
        </w:rPr>
        <w:fldChar w:fldCharType="end"/>
      </w:r>
    </w:p>
    <w:p w14:paraId="4A07278E" w14:textId="77777777" w:rsidR="001E2A23" w:rsidRDefault="001E2A23">
      <w:pPr>
        <w:pStyle w:val="TOC4"/>
        <w:tabs>
          <w:tab w:val="right" w:leader="dot" w:pos="8779"/>
        </w:tabs>
        <w:rPr>
          <w:rFonts w:eastAsiaTheme="minorEastAsia" w:hAnsiTheme="minorHAnsi" w:cstheme="minorBidi"/>
          <w:noProof/>
          <w:sz w:val="24"/>
          <w:szCs w:val="24"/>
        </w:rPr>
      </w:pPr>
      <w:r>
        <w:rPr>
          <w:noProof/>
        </w:rPr>
        <w:t>Regenerating drug response using gene expression data</w:t>
      </w:r>
      <w:r>
        <w:rPr>
          <w:noProof/>
        </w:rPr>
        <w:tab/>
      </w:r>
      <w:r>
        <w:rPr>
          <w:noProof/>
        </w:rPr>
        <w:fldChar w:fldCharType="begin"/>
      </w:r>
      <w:r>
        <w:rPr>
          <w:noProof/>
        </w:rPr>
        <w:instrText xml:space="preserve"> PAGEREF _Toc468131464 \h </w:instrText>
      </w:r>
      <w:r>
        <w:rPr>
          <w:noProof/>
        </w:rPr>
      </w:r>
      <w:r>
        <w:rPr>
          <w:noProof/>
        </w:rPr>
        <w:fldChar w:fldCharType="separate"/>
      </w:r>
      <w:r>
        <w:rPr>
          <w:noProof/>
        </w:rPr>
        <w:t>79</w:t>
      </w:r>
      <w:r>
        <w:rPr>
          <w:noProof/>
        </w:rPr>
        <w:fldChar w:fldCharType="end"/>
      </w:r>
    </w:p>
    <w:p w14:paraId="0F85569E" w14:textId="77777777" w:rsidR="001E2A23" w:rsidRDefault="001E2A23">
      <w:pPr>
        <w:pStyle w:val="TOC4"/>
        <w:tabs>
          <w:tab w:val="right" w:leader="dot" w:pos="8779"/>
        </w:tabs>
        <w:rPr>
          <w:rFonts w:eastAsiaTheme="minorEastAsia" w:hAnsiTheme="minorHAnsi" w:cstheme="minorBidi"/>
          <w:noProof/>
          <w:sz w:val="24"/>
          <w:szCs w:val="24"/>
        </w:rPr>
      </w:pPr>
      <w:r>
        <w:rPr>
          <w:noProof/>
        </w:rPr>
        <w:t>Conclusion</w:t>
      </w:r>
      <w:r>
        <w:rPr>
          <w:noProof/>
        </w:rPr>
        <w:tab/>
      </w:r>
      <w:r>
        <w:rPr>
          <w:noProof/>
        </w:rPr>
        <w:fldChar w:fldCharType="begin"/>
      </w:r>
      <w:r>
        <w:rPr>
          <w:noProof/>
        </w:rPr>
        <w:instrText xml:space="preserve"> PAGEREF _Toc468131465 \h </w:instrText>
      </w:r>
      <w:r>
        <w:rPr>
          <w:noProof/>
        </w:rPr>
      </w:r>
      <w:r>
        <w:rPr>
          <w:noProof/>
        </w:rPr>
        <w:fldChar w:fldCharType="separate"/>
      </w:r>
      <w:r>
        <w:rPr>
          <w:noProof/>
        </w:rPr>
        <w:t>90</w:t>
      </w:r>
      <w:r>
        <w:rPr>
          <w:noProof/>
        </w:rPr>
        <w:fldChar w:fldCharType="end"/>
      </w:r>
    </w:p>
    <w:p w14:paraId="0958B1AF" w14:textId="77777777" w:rsidR="001E2A23" w:rsidRDefault="001E2A23">
      <w:pPr>
        <w:pStyle w:val="TOC3"/>
        <w:tabs>
          <w:tab w:val="right" w:leader="dot" w:pos="8779"/>
        </w:tabs>
        <w:rPr>
          <w:rFonts w:eastAsiaTheme="minorEastAsia" w:hAnsiTheme="minorHAnsi" w:cstheme="minorBidi"/>
          <w:noProof/>
          <w:sz w:val="24"/>
          <w:szCs w:val="24"/>
        </w:rPr>
      </w:pPr>
      <w:r>
        <w:rPr>
          <w:noProof/>
        </w:rPr>
        <w:t>Evaluating combination of predictive biomarkers using Random Forest</w:t>
      </w:r>
      <w:r>
        <w:rPr>
          <w:noProof/>
        </w:rPr>
        <w:tab/>
      </w:r>
      <w:r>
        <w:rPr>
          <w:noProof/>
        </w:rPr>
        <w:fldChar w:fldCharType="begin"/>
      </w:r>
      <w:r>
        <w:rPr>
          <w:noProof/>
        </w:rPr>
        <w:instrText xml:space="preserve"> PAGEREF _Toc468131466 \h </w:instrText>
      </w:r>
      <w:r>
        <w:rPr>
          <w:noProof/>
        </w:rPr>
      </w:r>
      <w:r>
        <w:rPr>
          <w:noProof/>
        </w:rPr>
        <w:fldChar w:fldCharType="separate"/>
      </w:r>
      <w:r>
        <w:rPr>
          <w:noProof/>
        </w:rPr>
        <w:t>91</w:t>
      </w:r>
      <w:r>
        <w:rPr>
          <w:noProof/>
        </w:rPr>
        <w:fldChar w:fldCharType="end"/>
      </w:r>
    </w:p>
    <w:p w14:paraId="2AA54896" w14:textId="77777777" w:rsidR="001E2A23" w:rsidRDefault="001E2A23">
      <w:pPr>
        <w:pStyle w:val="TOC4"/>
        <w:tabs>
          <w:tab w:val="right" w:leader="dot" w:pos="8779"/>
        </w:tabs>
        <w:rPr>
          <w:rFonts w:eastAsiaTheme="minorEastAsia" w:hAnsiTheme="minorHAnsi" w:cstheme="minorBidi"/>
          <w:noProof/>
          <w:sz w:val="24"/>
          <w:szCs w:val="24"/>
        </w:rPr>
      </w:pPr>
      <w:r>
        <w:rPr>
          <w:noProof/>
        </w:rPr>
        <w:t>Conclusion</w:t>
      </w:r>
      <w:r>
        <w:rPr>
          <w:noProof/>
        </w:rPr>
        <w:tab/>
      </w:r>
      <w:r>
        <w:rPr>
          <w:noProof/>
        </w:rPr>
        <w:fldChar w:fldCharType="begin"/>
      </w:r>
      <w:r>
        <w:rPr>
          <w:noProof/>
        </w:rPr>
        <w:instrText xml:space="preserve"> PAGEREF _Toc468131467 \h </w:instrText>
      </w:r>
      <w:r>
        <w:rPr>
          <w:noProof/>
        </w:rPr>
      </w:r>
      <w:r>
        <w:rPr>
          <w:noProof/>
        </w:rPr>
        <w:fldChar w:fldCharType="separate"/>
      </w:r>
      <w:r>
        <w:rPr>
          <w:noProof/>
        </w:rPr>
        <w:t>99</w:t>
      </w:r>
      <w:r>
        <w:rPr>
          <w:noProof/>
        </w:rPr>
        <w:fldChar w:fldCharType="end"/>
      </w:r>
    </w:p>
    <w:p w14:paraId="21DE7D4F" w14:textId="77777777" w:rsidR="001E2A23" w:rsidRDefault="001E2A23">
      <w:pPr>
        <w:pStyle w:val="TOC1"/>
        <w:tabs>
          <w:tab w:val="right" w:leader="dot" w:pos="8779"/>
        </w:tabs>
        <w:rPr>
          <w:rFonts w:eastAsiaTheme="minorEastAsia" w:hAnsiTheme="minorHAnsi" w:cstheme="minorBidi"/>
          <w:b w:val="0"/>
          <w:bCs w:val="0"/>
          <w:noProof/>
        </w:rPr>
      </w:pPr>
      <w:r>
        <w:rPr>
          <w:noProof/>
        </w:rPr>
        <w:t>Discussion</w:t>
      </w:r>
      <w:r>
        <w:rPr>
          <w:noProof/>
        </w:rPr>
        <w:tab/>
      </w:r>
      <w:r>
        <w:rPr>
          <w:noProof/>
        </w:rPr>
        <w:fldChar w:fldCharType="begin"/>
      </w:r>
      <w:r>
        <w:rPr>
          <w:noProof/>
        </w:rPr>
        <w:instrText xml:space="preserve"> PAGEREF _Toc468131468 \h </w:instrText>
      </w:r>
      <w:r>
        <w:rPr>
          <w:noProof/>
        </w:rPr>
      </w:r>
      <w:r>
        <w:rPr>
          <w:noProof/>
        </w:rPr>
        <w:fldChar w:fldCharType="separate"/>
      </w:r>
      <w:r>
        <w:rPr>
          <w:noProof/>
        </w:rPr>
        <w:t>100</w:t>
      </w:r>
      <w:r>
        <w:rPr>
          <w:noProof/>
        </w:rPr>
        <w:fldChar w:fldCharType="end"/>
      </w:r>
    </w:p>
    <w:p w14:paraId="6F79F8DE"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Further validation is needed for the biomarker identified</w:t>
      </w:r>
      <w:r>
        <w:rPr>
          <w:noProof/>
        </w:rPr>
        <w:tab/>
      </w:r>
      <w:r>
        <w:rPr>
          <w:noProof/>
        </w:rPr>
        <w:fldChar w:fldCharType="begin"/>
      </w:r>
      <w:r>
        <w:rPr>
          <w:noProof/>
        </w:rPr>
        <w:instrText xml:space="preserve"> PAGEREF _Toc468131469 \h </w:instrText>
      </w:r>
      <w:r>
        <w:rPr>
          <w:noProof/>
        </w:rPr>
      </w:r>
      <w:r>
        <w:rPr>
          <w:noProof/>
        </w:rPr>
        <w:fldChar w:fldCharType="separate"/>
      </w:r>
      <w:r>
        <w:rPr>
          <w:noProof/>
        </w:rPr>
        <w:t>101</w:t>
      </w:r>
      <w:r>
        <w:rPr>
          <w:noProof/>
        </w:rPr>
        <w:fldChar w:fldCharType="end"/>
      </w:r>
    </w:p>
    <w:p w14:paraId="354D4D31"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Genomic data of real tumors is needed to build the predictive model</w:t>
      </w:r>
      <w:r>
        <w:rPr>
          <w:noProof/>
        </w:rPr>
        <w:tab/>
      </w:r>
      <w:r>
        <w:rPr>
          <w:noProof/>
        </w:rPr>
        <w:fldChar w:fldCharType="begin"/>
      </w:r>
      <w:r>
        <w:rPr>
          <w:noProof/>
        </w:rPr>
        <w:instrText xml:space="preserve"> PAGEREF _Toc468131470 \h </w:instrText>
      </w:r>
      <w:r>
        <w:rPr>
          <w:noProof/>
        </w:rPr>
      </w:r>
      <w:r>
        <w:rPr>
          <w:noProof/>
        </w:rPr>
        <w:fldChar w:fldCharType="separate"/>
      </w:r>
      <w:r>
        <w:rPr>
          <w:noProof/>
        </w:rPr>
        <w:t>101</w:t>
      </w:r>
      <w:r>
        <w:rPr>
          <w:noProof/>
        </w:rPr>
        <w:fldChar w:fldCharType="end"/>
      </w:r>
    </w:p>
    <w:p w14:paraId="7197240B"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The p&gt;&gt;n problem in the predictive model</w:t>
      </w:r>
      <w:r>
        <w:rPr>
          <w:noProof/>
        </w:rPr>
        <w:tab/>
      </w:r>
      <w:r>
        <w:rPr>
          <w:noProof/>
        </w:rPr>
        <w:fldChar w:fldCharType="begin"/>
      </w:r>
      <w:r>
        <w:rPr>
          <w:noProof/>
        </w:rPr>
        <w:instrText xml:space="preserve"> PAGEREF _Toc468131471 \h </w:instrText>
      </w:r>
      <w:r>
        <w:rPr>
          <w:noProof/>
        </w:rPr>
      </w:r>
      <w:r>
        <w:rPr>
          <w:noProof/>
        </w:rPr>
        <w:fldChar w:fldCharType="separate"/>
      </w:r>
      <w:r>
        <w:rPr>
          <w:noProof/>
        </w:rPr>
        <w:t>102</w:t>
      </w:r>
      <w:r>
        <w:rPr>
          <w:noProof/>
        </w:rPr>
        <w:fldChar w:fldCharType="end"/>
      </w:r>
    </w:p>
    <w:p w14:paraId="4E4EB2A1"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Multitask predictive model</w:t>
      </w:r>
      <w:r>
        <w:rPr>
          <w:noProof/>
        </w:rPr>
        <w:tab/>
      </w:r>
      <w:r>
        <w:rPr>
          <w:noProof/>
        </w:rPr>
        <w:fldChar w:fldCharType="begin"/>
      </w:r>
      <w:r>
        <w:rPr>
          <w:noProof/>
        </w:rPr>
        <w:instrText xml:space="preserve"> PAGEREF _Toc468131472 \h </w:instrText>
      </w:r>
      <w:r>
        <w:rPr>
          <w:noProof/>
        </w:rPr>
      </w:r>
      <w:r>
        <w:rPr>
          <w:noProof/>
        </w:rPr>
        <w:fldChar w:fldCharType="separate"/>
      </w:r>
      <w:r>
        <w:rPr>
          <w:noProof/>
        </w:rPr>
        <w:t>102</w:t>
      </w:r>
      <w:r>
        <w:rPr>
          <w:noProof/>
        </w:rPr>
        <w:fldChar w:fldCharType="end"/>
      </w:r>
    </w:p>
    <w:p w14:paraId="3C27B569" w14:textId="77777777" w:rsidR="001E2A23" w:rsidRDefault="001E2A23">
      <w:pPr>
        <w:pStyle w:val="TOC1"/>
        <w:tabs>
          <w:tab w:val="right" w:leader="dot" w:pos="8779"/>
        </w:tabs>
        <w:rPr>
          <w:rFonts w:eastAsiaTheme="minorEastAsia" w:hAnsiTheme="minorHAnsi" w:cstheme="minorBidi"/>
          <w:b w:val="0"/>
          <w:bCs w:val="0"/>
          <w:noProof/>
        </w:rPr>
      </w:pPr>
      <w:r>
        <w:rPr>
          <w:noProof/>
        </w:rPr>
        <w:t>Annex</w:t>
      </w:r>
      <w:r>
        <w:rPr>
          <w:noProof/>
        </w:rPr>
        <w:tab/>
      </w:r>
      <w:r>
        <w:rPr>
          <w:noProof/>
        </w:rPr>
        <w:fldChar w:fldCharType="begin"/>
      </w:r>
      <w:r>
        <w:rPr>
          <w:noProof/>
        </w:rPr>
        <w:instrText xml:space="preserve"> PAGEREF _Toc468131473 \h </w:instrText>
      </w:r>
      <w:r>
        <w:rPr>
          <w:noProof/>
        </w:rPr>
      </w:r>
      <w:r>
        <w:rPr>
          <w:noProof/>
        </w:rPr>
        <w:fldChar w:fldCharType="separate"/>
      </w:r>
      <w:r>
        <w:rPr>
          <w:noProof/>
        </w:rPr>
        <w:t>104</w:t>
      </w:r>
      <w:r>
        <w:rPr>
          <w:noProof/>
        </w:rPr>
        <w:fldChar w:fldCharType="end"/>
      </w:r>
    </w:p>
    <w:p w14:paraId="5A675EB3" w14:textId="77777777" w:rsidR="001E2A23" w:rsidRDefault="001E2A23">
      <w:pPr>
        <w:pStyle w:val="TOC2"/>
        <w:tabs>
          <w:tab w:val="right" w:leader="dot" w:pos="8779"/>
        </w:tabs>
        <w:rPr>
          <w:rFonts w:eastAsiaTheme="minorEastAsia" w:hAnsiTheme="minorHAnsi" w:cstheme="minorBidi"/>
          <w:b w:val="0"/>
          <w:bCs w:val="0"/>
          <w:noProof/>
          <w:sz w:val="24"/>
          <w:szCs w:val="24"/>
        </w:rPr>
      </w:pPr>
      <w:r>
        <w:rPr>
          <w:noProof/>
        </w:rPr>
        <w:t>supplementary data</w:t>
      </w:r>
      <w:r>
        <w:rPr>
          <w:noProof/>
        </w:rPr>
        <w:t>—</w:t>
      </w:r>
      <w:r>
        <w:rPr>
          <w:noProof/>
        </w:rPr>
        <w:t>cmDetect</w:t>
      </w:r>
      <w:r>
        <w:rPr>
          <w:noProof/>
        </w:rPr>
        <w:tab/>
      </w:r>
      <w:r>
        <w:rPr>
          <w:noProof/>
        </w:rPr>
        <w:fldChar w:fldCharType="begin"/>
      </w:r>
      <w:r>
        <w:rPr>
          <w:noProof/>
        </w:rPr>
        <w:instrText xml:space="preserve"> PAGEREF _Toc468131474 \h </w:instrText>
      </w:r>
      <w:r>
        <w:rPr>
          <w:noProof/>
        </w:rPr>
      </w:r>
      <w:r>
        <w:rPr>
          <w:noProof/>
        </w:rPr>
        <w:fldChar w:fldCharType="separate"/>
      </w:r>
      <w:r>
        <w:rPr>
          <w:noProof/>
        </w:rPr>
        <w:t>104</w:t>
      </w:r>
      <w:r>
        <w:rPr>
          <w:noProof/>
        </w:rPr>
        <w:fldChar w:fldCharType="end"/>
      </w:r>
    </w:p>
    <w:p w14:paraId="4AA8E5E6" w14:textId="77777777" w:rsidR="001E2A23" w:rsidRDefault="001E2A23">
      <w:pPr>
        <w:pStyle w:val="TOC3"/>
        <w:tabs>
          <w:tab w:val="right" w:leader="dot" w:pos="8779"/>
        </w:tabs>
        <w:rPr>
          <w:rFonts w:eastAsiaTheme="minorEastAsia" w:hAnsiTheme="minorHAnsi" w:cstheme="minorBidi"/>
          <w:noProof/>
          <w:sz w:val="24"/>
          <w:szCs w:val="24"/>
        </w:rPr>
      </w:pPr>
      <w:r>
        <w:rPr>
          <w:noProof/>
        </w:rPr>
        <w:t>Filter patient specific polymorphism</w:t>
      </w:r>
      <w:r>
        <w:rPr>
          <w:noProof/>
        </w:rPr>
        <w:tab/>
      </w:r>
      <w:r>
        <w:rPr>
          <w:noProof/>
        </w:rPr>
        <w:fldChar w:fldCharType="begin"/>
      </w:r>
      <w:r>
        <w:rPr>
          <w:noProof/>
        </w:rPr>
        <w:instrText xml:space="preserve"> PAGEREF _Toc468131475 \h </w:instrText>
      </w:r>
      <w:r>
        <w:rPr>
          <w:noProof/>
        </w:rPr>
      </w:r>
      <w:r>
        <w:rPr>
          <w:noProof/>
        </w:rPr>
        <w:fldChar w:fldCharType="separate"/>
      </w:r>
      <w:r>
        <w:rPr>
          <w:noProof/>
        </w:rPr>
        <w:t>104</w:t>
      </w:r>
      <w:r>
        <w:rPr>
          <w:noProof/>
        </w:rPr>
        <w:fldChar w:fldCharType="end"/>
      </w:r>
    </w:p>
    <w:p w14:paraId="4C887F79" w14:textId="77777777" w:rsidR="001E2A23" w:rsidRDefault="001E2A23">
      <w:pPr>
        <w:pStyle w:val="TOC3"/>
        <w:tabs>
          <w:tab w:val="right" w:leader="dot" w:pos="8779"/>
        </w:tabs>
        <w:rPr>
          <w:rFonts w:eastAsiaTheme="minorEastAsia" w:hAnsiTheme="minorHAnsi" w:cstheme="minorBidi"/>
          <w:noProof/>
          <w:sz w:val="24"/>
          <w:szCs w:val="24"/>
        </w:rPr>
      </w:pPr>
      <w:r>
        <w:rPr>
          <w:noProof/>
        </w:rPr>
        <w:t>Filter false positives from the pool of blood samples</w:t>
      </w:r>
      <w:r>
        <w:rPr>
          <w:noProof/>
        </w:rPr>
        <w:tab/>
      </w:r>
      <w:r>
        <w:rPr>
          <w:noProof/>
        </w:rPr>
        <w:fldChar w:fldCharType="begin"/>
      </w:r>
      <w:r>
        <w:rPr>
          <w:noProof/>
        </w:rPr>
        <w:instrText xml:space="preserve"> PAGEREF _Toc468131476 \h </w:instrText>
      </w:r>
      <w:r>
        <w:rPr>
          <w:noProof/>
        </w:rPr>
      </w:r>
      <w:r>
        <w:rPr>
          <w:noProof/>
        </w:rPr>
        <w:fldChar w:fldCharType="separate"/>
      </w:r>
      <w:r>
        <w:rPr>
          <w:noProof/>
        </w:rPr>
        <w:t>105</w:t>
      </w:r>
      <w:r>
        <w:rPr>
          <w:noProof/>
        </w:rPr>
        <w:fldChar w:fldCharType="end"/>
      </w:r>
    </w:p>
    <w:p w14:paraId="2B8F1369" w14:textId="77777777" w:rsidR="001E2A23" w:rsidRDefault="001E2A23">
      <w:pPr>
        <w:pStyle w:val="TOC3"/>
        <w:tabs>
          <w:tab w:val="right" w:leader="dot" w:pos="8779"/>
        </w:tabs>
        <w:rPr>
          <w:rFonts w:eastAsiaTheme="minorEastAsia" w:hAnsiTheme="minorHAnsi" w:cstheme="minorBidi"/>
          <w:noProof/>
          <w:sz w:val="24"/>
          <w:szCs w:val="24"/>
        </w:rPr>
      </w:pPr>
      <w:r>
        <w:rPr>
          <w:noProof/>
        </w:rPr>
        <w:t>Simulation data for cmDetect performance evaluation</w:t>
      </w:r>
      <w:r>
        <w:rPr>
          <w:noProof/>
        </w:rPr>
        <w:tab/>
      </w:r>
      <w:r>
        <w:rPr>
          <w:noProof/>
        </w:rPr>
        <w:fldChar w:fldCharType="begin"/>
      </w:r>
      <w:r>
        <w:rPr>
          <w:noProof/>
        </w:rPr>
        <w:instrText xml:space="preserve"> PAGEREF _Toc468131477 \h </w:instrText>
      </w:r>
      <w:r>
        <w:rPr>
          <w:noProof/>
        </w:rPr>
      </w:r>
      <w:r>
        <w:rPr>
          <w:noProof/>
        </w:rPr>
        <w:fldChar w:fldCharType="separate"/>
      </w:r>
      <w:r>
        <w:rPr>
          <w:noProof/>
        </w:rPr>
        <w:t>105</w:t>
      </w:r>
      <w:r>
        <w:rPr>
          <w:noProof/>
        </w:rPr>
        <w:fldChar w:fldCharType="end"/>
      </w:r>
    </w:p>
    <w:p w14:paraId="2AE85D71" w14:textId="77777777" w:rsidR="001E2A23" w:rsidRDefault="001E2A23">
      <w:pPr>
        <w:pStyle w:val="TOC1"/>
        <w:tabs>
          <w:tab w:val="right" w:leader="dot" w:pos="8779"/>
        </w:tabs>
        <w:rPr>
          <w:rFonts w:eastAsiaTheme="minorEastAsia" w:hAnsiTheme="minorHAnsi" w:cstheme="minorBidi"/>
          <w:b w:val="0"/>
          <w:bCs w:val="0"/>
          <w:noProof/>
        </w:rPr>
      </w:pPr>
      <w:r w:rsidRPr="002C179F">
        <w:rPr>
          <w:noProof/>
        </w:rPr>
        <w:t>Reference</w:t>
      </w:r>
      <w:r>
        <w:rPr>
          <w:noProof/>
        </w:rPr>
        <w:tab/>
      </w:r>
      <w:r>
        <w:rPr>
          <w:noProof/>
        </w:rPr>
        <w:fldChar w:fldCharType="begin"/>
      </w:r>
      <w:r>
        <w:rPr>
          <w:noProof/>
        </w:rPr>
        <w:instrText xml:space="preserve"> PAGEREF _Toc468131478 \h </w:instrText>
      </w:r>
      <w:r>
        <w:rPr>
          <w:noProof/>
        </w:rPr>
      </w:r>
      <w:r>
        <w:rPr>
          <w:noProof/>
        </w:rPr>
        <w:fldChar w:fldCharType="separate"/>
      </w:r>
      <w:r>
        <w:rPr>
          <w:noProof/>
        </w:rPr>
        <w:t>107</w:t>
      </w:r>
      <w:r>
        <w:rPr>
          <w:noProof/>
        </w:rPr>
        <w:fldChar w:fldCharType="end"/>
      </w:r>
    </w:p>
    <w:p w14:paraId="7ADA7745" w14:textId="77777777" w:rsidR="002771FC" w:rsidRDefault="002553DF" w:rsidP="00AC2E61">
      <w:pPr>
        <w:spacing w:before="100" w:beforeAutospacing="1" w:after="100" w:afterAutospacing="1" w:line="300" w:lineRule="auto"/>
        <w:jc w:val="both"/>
        <w:rPr>
          <w:szCs w:val="22"/>
        </w:rPr>
      </w:pPr>
      <w:r>
        <w:rPr>
          <w:szCs w:val="22"/>
        </w:rPr>
        <w:fldChar w:fldCharType="end"/>
      </w:r>
    </w:p>
    <w:p w14:paraId="59928AAC" w14:textId="77777777" w:rsidR="002553DF" w:rsidRDefault="002553DF" w:rsidP="00AC2E61">
      <w:pPr>
        <w:spacing w:before="100" w:beforeAutospacing="1" w:after="100" w:afterAutospacing="1" w:line="300" w:lineRule="auto"/>
        <w:jc w:val="both"/>
        <w:rPr>
          <w:szCs w:val="22"/>
        </w:rPr>
      </w:pPr>
    </w:p>
    <w:p w14:paraId="65DEC9AA" w14:textId="77777777" w:rsidR="002553DF" w:rsidRDefault="002553DF" w:rsidP="00AC2E61">
      <w:pPr>
        <w:spacing w:before="100" w:beforeAutospacing="1" w:after="100" w:afterAutospacing="1" w:line="300" w:lineRule="auto"/>
        <w:jc w:val="both"/>
        <w:rPr>
          <w:szCs w:val="22"/>
        </w:rPr>
      </w:pPr>
    </w:p>
    <w:p w14:paraId="4532781B" w14:textId="659BCCB8" w:rsidR="002553DF" w:rsidRDefault="002C3BE3" w:rsidP="002C6BE7">
      <w:pPr>
        <w:pStyle w:val="Heading1"/>
        <w:spacing w:after="120" w:line="300" w:lineRule="auto"/>
      </w:pPr>
      <w:bookmarkStart w:id="0" w:name="_Toc468131424"/>
      <w:r>
        <w:lastRenderedPageBreak/>
        <w:t>List</w:t>
      </w:r>
      <w:r w:rsidR="002553DF">
        <w:t xml:space="preserve"> of figures</w:t>
      </w:r>
      <w:bookmarkEnd w:id="0"/>
    </w:p>
    <w:p w14:paraId="3C75D6C1" w14:textId="77777777" w:rsidR="002C6BE7" w:rsidRDefault="002553DF" w:rsidP="002C6BE7">
      <w:pPr>
        <w:pStyle w:val="TableofFigures"/>
        <w:tabs>
          <w:tab w:val="right" w:leader="dot" w:pos="8779"/>
        </w:tabs>
        <w:spacing w:after="120" w:line="300" w:lineRule="auto"/>
        <w:rPr>
          <w:rFonts w:asciiTheme="minorHAnsi" w:hAnsiTheme="minorHAnsi" w:cstheme="minorBidi"/>
          <w:noProof/>
        </w:rPr>
      </w:pPr>
      <w:r>
        <w:fldChar w:fldCharType="begin"/>
      </w:r>
      <w:r>
        <w:instrText xml:space="preserve"> TOC \c "Figure" </w:instrText>
      </w:r>
      <w:r>
        <w:fldChar w:fldCharType="separate"/>
      </w:r>
      <w:r w:rsidR="002C6BE7">
        <w:rPr>
          <w:noProof/>
        </w:rPr>
        <w:t xml:space="preserve">Figure 1. A normal cell with intact BRCA and PARP functions is able to repair DNA normally (A). In a tumor cell with a mutation in BRCA, intact PARP function results in ability to repair DNA and subsequent viability (B). Central to the use of PARP inhibitors in the treatment of patients with malignancy related to BRCA1/2 mutations is the concept of synthetic lethality </w:t>
      </w:r>
      <w:r w:rsidR="002C6BE7" w:rsidRPr="000741C1">
        <w:rPr>
          <w:noProof/>
        </w:rPr>
        <w:t>(Rios and Puhalla 2011)</w:t>
      </w:r>
      <w:r w:rsidR="002C6BE7">
        <w:rPr>
          <w:noProof/>
        </w:rPr>
        <w:t>.</w:t>
      </w:r>
      <w:r w:rsidR="002C6BE7">
        <w:rPr>
          <w:noProof/>
        </w:rPr>
        <w:tab/>
      </w:r>
      <w:r w:rsidR="002C6BE7">
        <w:rPr>
          <w:noProof/>
        </w:rPr>
        <w:fldChar w:fldCharType="begin"/>
      </w:r>
      <w:r w:rsidR="002C6BE7">
        <w:rPr>
          <w:noProof/>
        </w:rPr>
        <w:instrText xml:space="preserve"> PAGEREF _Toc464603668 \h </w:instrText>
      </w:r>
      <w:r w:rsidR="002C6BE7">
        <w:rPr>
          <w:noProof/>
        </w:rPr>
      </w:r>
      <w:r w:rsidR="002C6BE7">
        <w:rPr>
          <w:noProof/>
        </w:rPr>
        <w:fldChar w:fldCharType="separate"/>
      </w:r>
      <w:r w:rsidR="0088566C">
        <w:rPr>
          <w:noProof/>
        </w:rPr>
        <w:t>11</w:t>
      </w:r>
      <w:r w:rsidR="002C6BE7">
        <w:rPr>
          <w:noProof/>
        </w:rPr>
        <w:fldChar w:fldCharType="end"/>
      </w:r>
    </w:p>
    <w:p w14:paraId="0FBC83BB"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 </w:t>
      </w:r>
      <w:r w:rsidRPr="000741C1">
        <w:rPr>
          <w:rFonts w:cs="Apple Symbols"/>
          <w:noProof/>
        </w:rPr>
        <w:t>Oncogenes promote tumorigenesis while tumor suppressor genes inhibit cell proliferation and tumor development. An activation of oncogenes or and inactivation of tumor suppressor genes can cause cancer (adapted from (Shah, et al. 2013).</w:t>
      </w:r>
      <w:r>
        <w:rPr>
          <w:noProof/>
        </w:rPr>
        <w:tab/>
      </w:r>
      <w:r>
        <w:rPr>
          <w:noProof/>
        </w:rPr>
        <w:fldChar w:fldCharType="begin"/>
      </w:r>
      <w:r>
        <w:rPr>
          <w:noProof/>
        </w:rPr>
        <w:instrText xml:space="preserve"> PAGEREF _Toc464603669 \h </w:instrText>
      </w:r>
      <w:r>
        <w:rPr>
          <w:noProof/>
        </w:rPr>
      </w:r>
      <w:r>
        <w:rPr>
          <w:noProof/>
        </w:rPr>
        <w:fldChar w:fldCharType="separate"/>
      </w:r>
      <w:r w:rsidR="0088566C">
        <w:rPr>
          <w:noProof/>
        </w:rPr>
        <w:t>13</w:t>
      </w:r>
      <w:r>
        <w:rPr>
          <w:noProof/>
        </w:rPr>
        <w:fldChar w:fldCharType="end"/>
      </w:r>
    </w:p>
    <w:p w14:paraId="4E1659B3"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 </w:t>
      </w:r>
      <w:r w:rsidRPr="000741C1">
        <w:rPr>
          <w:rFonts w:cs="Apple Symbols"/>
          <w:noProof/>
        </w:rPr>
        <w:t>The fusion BCR-ABL gene is formed as a result of the chromosome 9 and chromosome 22 translocation (Trela, Glowacki, and B</w:t>
      </w:r>
      <w:r w:rsidRPr="000741C1">
        <w:rPr>
          <w:rFonts w:ascii="Calibri" w:eastAsia="Calibri" w:hAnsi="Calibri" w:cs="Calibri"/>
          <w:noProof/>
        </w:rPr>
        <w:t>ł</w:t>
      </w:r>
      <w:r w:rsidRPr="000741C1">
        <w:rPr>
          <w:rFonts w:cs="Apple Symbols"/>
          <w:noProof/>
        </w:rPr>
        <w:t>asiak 2014).</w:t>
      </w:r>
      <w:r>
        <w:rPr>
          <w:noProof/>
        </w:rPr>
        <w:tab/>
      </w:r>
      <w:r>
        <w:rPr>
          <w:noProof/>
        </w:rPr>
        <w:fldChar w:fldCharType="begin"/>
      </w:r>
      <w:r>
        <w:rPr>
          <w:noProof/>
        </w:rPr>
        <w:instrText xml:space="preserve"> PAGEREF _Toc464603670 \h </w:instrText>
      </w:r>
      <w:r>
        <w:rPr>
          <w:noProof/>
        </w:rPr>
      </w:r>
      <w:r>
        <w:rPr>
          <w:noProof/>
        </w:rPr>
        <w:fldChar w:fldCharType="separate"/>
      </w:r>
      <w:r w:rsidR="0088566C">
        <w:rPr>
          <w:noProof/>
        </w:rPr>
        <w:t>15</w:t>
      </w:r>
      <w:r>
        <w:rPr>
          <w:noProof/>
        </w:rPr>
        <w:fldChar w:fldCharType="end"/>
      </w:r>
    </w:p>
    <w:p w14:paraId="4A7C0DC8"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4. </w:t>
      </w:r>
      <w:r w:rsidRPr="000741C1">
        <w:rPr>
          <w:rFonts w:cs="Apple Symbols"/>
          <w:noProof/>
        </w:rPr>
        <w:t>An illustration of nonsense, missense and silent mutation.</w:t>
      </w:r>
      <w:r>
        <w:rPr>
          <w:noProof/>
        </w:rPr>
        <w:tab/>
      </w:r>
      <w:r>
        <w:rPr>
          <w:noProof/>
        </w:rPr>
        <w:fldChar w:fldCharType="begin"/>
      </w:r>
      <w:r>
        <w:rPr>
          <w:noProof/>
        </w:rPr>
        <w:instrText xml:space="preserve"> PAGEREF _Toc464603671 \h </w:instrText>
      </w:r>
      <w:r>
        <w:rPr>
          <w:noProof/>
        </w:rPr>
      </w:r>
      <w:r>
        <w:rPr>
          <w:noProof/>
        </w:rPr>
        <w:fldChar w:fldCharType="separate"/>
      </w:r>
      <w:r w:rsidR="0088566C">
        <w:rPr>
          <w:noProof/>
        </w:rPr>
        <w:t>16</w:t>
      </w:r>
      <w:r>
        <w:rPr>
          <w:noProof/>
        </w:rPr>
        <w:fldChar w:fldCharType="end"/>
      </w:r>
    </w:p>
    <w:p w14:paraId="14297EC3"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5. </w:t>
      </w:r>
      <w:r w:rsidRPr="000741C1">
        <w:rPr>
          <w:rFonts w:cs="Apple Symbols"/>
          <w:noProof/>
        </w:rPr>
        <w:t>BRAF V600E oncogenic signaling pathway in melanoma. (Ascierto, et al. 2012)</w:t>
      </w:r>
      <w:r>
        <w:rPr>
          <w:noProof/>
        </w:rPr>
        <w:tab/>
      </w:r>
      <w:r>
        <w:rPr>
          <w:noProof/>
        </w:rPr>
        <w:fldChar w:fldCharType="begin"/>
      </w:r>
      <w:r>
        <w:rPr>
          <w:noProof/>
        </w:rPr>
        <w:instrText xml:space="preserve"> PAGEREF _Toc464603672 \h </w:instrText>
      </w:r>
      <w:r>
        <w:rPr>
          <w:noProof/>
        </w:rPr>
      </w:r>
      <w:r>
        <w:rPr>
          <w:noProof/>
        </w:rPr>
        <w:fldChar w:fldCharType="separate"/>
      </w:r>
      <w:r w:rsidR="0088566C">
        <w:rPr>
          <w:noProof/>
        </w:rPr>
        <w:t>17</w:t>
      </w:r>
      <w:r>
        <w:rPr>
          <w:noProof/>
        </w:rPr>
        <w:fldChar w:fldCharType="end"/>
      </w:r>
    </w:p>
    <w:p w14:paraId="16F0AECC"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6. </w:t>
      </w:r>
      <w:r w:rsidRPr="000741C1">
        <w:rPr>
          <w:rFonts w:cs="Apple Symbols"/>
          <w:noProof/>
        </w:rPr>
        <w:t>A brief demonstration of NGS process (ref: Illumina)</w:t>
      </w:r>
      <w:r>
        <w:rPr>
          <w:noProof/>
        </w:rPr>
        <w:tab/>
      </w:r>
      <w:r>
        <w:rPr>
          <w:noProof/>
        </w:rPr>
        <w:fldChar w:fldCharType="begin"/>
      </w:r>
      <w:r>
        <w:rPr>
          <w:noProof/>
        </w:rPr>
        <w:instrText xml:space="preserve"> PAGEREF _Toc464603673 \h </w:instrText>
      </w:r>
      <w:r>
        <w:rPr>
          <w:noProof/>
        </w:rPr>
      </w:r>
      <w:r>
        <w:rPr>
          <w:noProof/>
        </w:rPr>
        <w:fldChar w:fldCharType="separate"/>
      </w:r>
      <w:r w:rsidR="0088566C">
        <w:rPr>
          <w:noProof/>
        </w:rPr>
        <w:t>20</w:t>
      </w:r>
      <w:r>
        <w:rPr>
          <w:noProof/>
        </w:rPr>
        <w:fldChar w:fldCharType="end"/>
      </w:r>
    </w:p>
    <w:p w14:paraId="2A6E852D"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7. </w:t>
      </w:r>
      <w:r w:rsidRPr="000741C1">
        <w:rPr>
          <w:rFonts w:cs="Apple Symbols"/>
          <w:noProof/>
        </w:rPr>
        <w:t>A brief illustration of CGH array process (Wikipedia).</w:t>
      </w:r>
      <w:r>
        <w:rPr>
          <w:noProof/>
        </w:rPr>
        <w:tab/>
      </w:r>
      <w:r>
        <w:rPr>
          <w:noProof/>
        </w:rPr>
        <w:fldChar w:fldCharType="begin"/>
      </w:r>
      <w:r>
        <w:rPr>
          <w:noProof/>
        </w:rPr>
        <w:instrText xml:space="preserve"> PAGEREF _Toc464603674 \h </w:instrText>
      </w:r>
      <w:r>
        <w:rPr>
          <w:noProof/>
        </w:rPr>
      </w:r>
      <w:r>
        <w:rPr>
          <w:noProof/>
        </w:rPr>
        <w:fldChar w:fldCharType="separate"/>
      </w:r>
      <w:r w:rsidR="0088566C">
        <w:rPr>
          <w:noProof/>
        </w:rPr>
        <w:t>23</w:t>
      </w:r>
      <w:r>
        <w:rPr>
          <w:noProof/>
        </w:rPr>
        <w:fldChar w:fldCharType="end"/>
      </w:r>
    </w:p>
    <w:p w14:paraId="6CF7EA9C"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8. </w:t>
      </w:r>
      <w:r w:rsidRPr="000741C1">
        <w:rPr>
          <w:rFonts w:cs="Apple Symbols"/>
          <w:noProof/>
        </w:rPr>
        <w:t>The recommended pipeline for calling somatic mutations using tumor/normal sequencing data (from https://software.broadinstitute.org).</w:t>
      </w:r>
      <w:r>
        <w:rPr>
          <w:noProof/>
        </w:rPr>
        <w:tab/>
      </w:r>
      <w:r>
        <w:rPr>
          <w:noProof/>
        </w:rPr>
        <w:fldChar w:fldCharType="begin"/>
      </w:r>
      <w:r>
        <w:rPr>
          <w:noProof/>
        </w:rPr>
        <w:instrText xml:space="preserve"> PAGEREF _Toc464603675 \h </w:instrText>
      </w:r>
      <w:r>
        <w:rPr>
          <w:noProof/>
        </w:rPr>
      </w:r>
      <w:r>
        <w:rPr>
          <w:noProof/>
        </w:rPr>
        <w:fldChar w:fldCharType="separate"/>
      </w:r>
      <w:r w:rsidR="0088566C">
        <w:rPr>
          <w:noProof/>
        </w:rPr>
        <w:t>28</w:t>
      </w:r>
      <w:r>
        <w:rPr>
          <w:noProof/>
        </w:rPr>
        <w:fldChar w:fldCharType="end"/>
      </w:r>
    </w:p>
    <w:p w14:paraId="7DF045A6"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9. </w:t>
      </w:r>
      <w:r w:rsidRPr="000741C1">
        <w:rPr>
          <w:rFonts w:cs="Apple Symbols"/>
          <w:noProof/>
        </w:rPr>
        <w:t>A workflow overview of CGH data analyses (from Commo et al., 2016).</w:t>
      </w:r>
      <w:r>
        <w:rPr>
          <w:noProof/>
        </w:rPr>
        <w:tab/>
      </w:r>
      <w:r>
        <w:rPr>
          <w:noProof/>
        </w:rPr>
        <w:fldChar w:fldCharType="begin"/>
      </w:r>
      <w:r>
        <w:rPr>
          <w:noProof/>
        </w:rPr>
        <w:instrText xml:space="preserve"> PAGEREF _Toc464603676 \h </w:instrText>
      </w:r>
      <w:r>
        <w:rPr>
          <w:noProof/>
        </w:rPr>
      </w:r>
      <w:r>
        <w:rPr>
          <w:noProof/>
        </w:rPr>
        <w:fldChar w:fldCharType="separate"/>
      </w:r>
      <w:r w:rsidR="0088566C">
        <w:rPr>
          <w:noProof/>
        </w:rPr>
        <w:t>30</w:t>
      </w:r>
      <w:r>
        <w:rPr>
          <w:noProof/>
        </w:rPr>
        <w:fldChar w:fldCharType="end"/>
      </w:r>
    </w:p>
    <w:p w14:paraId="05ACEF90"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10. </w:t>
      </w:r>
      <w:r w:rsidRPr="000741C1">
        <w:rPr>
          <w:rFonts w:cs="Apple Symbols"/>
          <w:noProof/>
        </w:rPr>
        <w:t>A set of 85 breast cancer samples were divided into five main subtypes by hierarchical clustering based on differences in gene expression. (S</w:t>
      </w:r>
      <w:r w:rsidRPr="000741C1">
        <w:rPr>
          <w:rFonts w:ascii="Calibri" w:eastAsia="Calibri" w:hAnsi="Calibri" w:cs="Calibri"/>
          <w:noProof/>
        </w:rPr>
        <w:t>ø</w:t>
      </w:r>
      <w:r w:rsidRPr="000741C1">
        <w:rPr>
          <w:rFonts w:cs="Apple Symbols"/>
          <w:noProof/>
        </w:rPr>
        <w:t>rlie, et al. 2001)</w:t>
      </w:r>
      <w:r>
        <w:rPr>
          <w:noProof/>
        </w:rPr>
        <w:tab/>
      </w:r>
      <w:r>
        <w:rPr>
          <w:noProof/>
        </w:rPr>
        <w:fldChar w:fldCharType="begin"/>
      </w:r>
      <w:r>
        <w:rPr>
          <w:noProof/>
        </w:rPr>
        <w:instrText xml:space="preserve"> PAGEREF _Toc464603677 \h </w:instrText>
      </w:r>
      <w:r>
        <w:rPr>
          <w:noProof/>
        </w:rPr>
      </w:r>
      <w:r>
        <w:rPr>
          <w:noProof/>
        </w:rPr>
        <w:fldChar w:fldCharType="separate"/>
      </w:r>
      <w:r w:rsidR="0088566C">
        <w:rPr>
          <w:noProof/>
        </w:rPr>
        <w:t>32</w:t>
      </w:r>
      <w:r>
        <w:rPr>
          <w:noProof/>
        </w:rPr>
        <w:fldChar w:fldCharType="end"/>
      </w:r>
    </w:p>
    <w:p w14:paraId="566F1D56"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11. </w:t>
      </w:r>
      <w:r w:rsidRPr="000741C1">
        <w:rPr>
          <w:rFonts w:cs="Apple Symbols"/>
          <w:noProof/>
        </w:rPr>
        <w:t>A few popular software for identifying driver mutations from passenger mutations (Marx 2014)</w:t>
      </w:r>
      <w:r>
        <w:rPr>
          <w:noProof/>
        </w:rPr>
        <w:t>.</w:t>
      </w:r>
      <w:r>
        <w:rPr>
          <w:noProof/>
        </w:rPr>
        <w:tab/>
      </w:r>
      <w:r>
        <w:rPr>
          <w:noProof/>
        </w:rPr>
        <w:fldChar w:fldCharType="begin"/>
      </w:r>
      <w:r>
        <w:rPr>
          <w:noProof/>
        </w:rPr>
        <w:instrText xml:space="preserve"> PAGEREF _Toc464603678 \h </w:instrText>
      </w:r>
      <w:r>
        <w:rPr>
          <w:noProof/>
        </w:rPr>
      </w:r>
      <w:r>
        <w:rPr>
          <w:noProof/>
        </w:rPr>
        <w:fldChar w:fldCharType="separate"/>
      </w:r>
      <w:r w:rsidR="0088566C">
        <w:rPr>
          <w:noProof/>
        </w:rPr>
        <w:t>34</w:t>
      </w:r>
      <w:r>
        <w:rPr>
          <w:noProof/>
        </w:rPr>
        <w:fldChar w:fldCharType="end"/>
      </w:r>
    </w:p>
    <w:p w14:paraId="7FC544A7"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lastRenderedPageBreak/>
        <w:t xml:space="preserve">Figure 12. </w:t>
      </w:r>
      <w:r w:rsidRPr="000741C1">
        <w:rPr>
          <w:rFonts w:cs="Apple Symbols"/>
          <w:noProof/>
        </w:rPr>
        <w:t>Three mutational signatures illustrated by the contribution of different mutation types (A), the presence of each signature in different cancer types (B) Alexandrov, et al. 2013.</w:t>
      </w:r>
      <w:r>
        <w:rPr>
          <w:noProof/>
        </w:rPr>
        <w:tab/>
      </w:r>
      <w:r>
        <w:rPr>
          <w:noProof/>
        </w:rPr>
        <w:fldChar w:fldCharType="begin"/>
      </w:r>
      <w:r>
        <w:rPr>
          <w:noProof/>
        </w:rPr>
        <w:instrText xml:space="preserve"> PAGEREF _Toc464603679 \h </w:instrText>
      </w:r>
      <w:r>
        <w:rPr>
          <w:noProof/>
        </w:rPr>
      </w:r>
      <w:r>
        <w:rPr>
          <w:noProof/>
        </w:rPr>
        <w:fldChar w:fldCharType="separate"/>
      </w:r>
      <w:r w:rsidR="0088566C">
        <w:rPr>
          <w:noProof/>
        </w:rPr>
        <w:t>36</w:t>
      </w:r>
      <w:r>
        <w:rPr>
          <w:noProof/>
        </w:rPr>
        <w:fldChar w:fldCharType="end"/>
      </w:r>
    </w:p>
    <w:p w14:paraId="4DE7C7C2"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13. </w:t>
      </w:r>
      <w:r w:rsidRPr="000741C1">
        <w:rPr>
          <w:rFonts w:cs="Apple Symbols"/>
          <w:noProof/>
        </w:rPr>
        <w:t>An example of gene network constructed by bioPIXIE using genome-wide data such as microarray expression data and gene-gene co-localization data (Myers, Chiriac, and Troyanskaya 2009).</w:t>
      </w:r>
      <w:r>
        <w:rPr>
          <w:noProof/>
        </w:rPr>
        <w:tab/>
      </w:r>
      <w:r>
        <w:rPr>
          <w:noProof/>
        </w:rPr>
        <w:fldChar w:fldCharType="begin"/>
      </w:r>
      <w:r>
        <w:rPr>
          <w:noProof/>
        </w:rPr>
        <w:instrText xml:space="preserve"> PAGEREF _Toc464603680 \h </w:instrText>
      </w:r>
      <w:r>
        <w:rPr>
          <w:noProof/>
        </w:rPr>
      </w:r>
      <w:r>
        <w:rPr>
          <w:noProof/>
        </w:rPr>
        <w:fldChar w:fldCharType="separate"/>
      </w:r>
      <w:r w:rsidR="0088566C">
        <w:rPr>
          <w:noProof/>
        </w:rPr>
        <w:t>36</w:t>
      </w:r>
      <w:r>
        <w:rPr>
          <w:noProof/>
        </w:rPr>
        <w:fldChar w:fldCharType="end"/>
      </w:r>
    </w:p>
    <w:p w14:paraId="4FE73884"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14. </w:t>
      </w:r>
      <w:r w:rsidRPr="000741C1">
        <w:rPr>
          <w:rFonts w:cs="Apple Symbols"/>
          <w:noProof/>
        </w:rPr>
        <w:t>An example of a clinical trial design of one type of cancer in which multiple drugs are available. Patients are tested for biomarker1, biomarker2, biomarker3 and biomarker4, and receive a corresponding drug based on their molecular analysis result (Biankin, Piantadosi, and Hollingsworth 2015).</w:t>
      </w:r>
      <w:r>
        <w:rPr>
          <w:noProof/>
        </w:rPr>
        <w:tab/>
      </w:r>
      <w:r>
        <w:rPr>
          <w:noProof/>
        </w:rPr>
        <w:fldChar w:fldCharType="begin"/>
      </w:r>
      <w:r>
        <w:rPr>
          <w:noProof/>
        </w:rPr>
        <w:instrText xml:space="preserve"> PAGEREF _Toc464603681 \h </w:instrText>
      </w:r>
      <w:r>
        <w:rPr>
          <w:noProof/>
        </w:rPr>
      </w:r>
      <w:r>
        <w:rPr>
          <w:noProof/>
        </w:rPr>
        <w:fldChar w:fldCharType="separate"/>
      </w:r>
      <w:r w:rsidR="0088566C">
        <w:rPr>
          <w:noProof/>
        </w:rPr>
        <w:t>41</w:t>
      </w:r>
      <w:r>
        <w:rPr>
          <w:noProof/>
        </w:rPr>
        <w:fldChar w:fldCharType="end"/>
      </w:r>
    </w:p>
    <w:p w14:paraId="746FEE07"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15. </w:t>
      </w:r>
      <w:r w:rsidRPr="000741C1">
        <w:rPr>
          <w:rFonts w:cs="Apple Symbols"/>
          <w:noProof/>
        </w:rPr>
        <w:t xml:space="preserve">Summary of mechanisms of resistance to first generation EGFR TKIs. Red text represents mutations; blue text represents amplifications. </w:t>
      </w:r>
      <w:r w:rsidRPr="00E4642C">
        <w:rPr>
          <w:rStyle w:val="NoSpacingChar"/>
          <w:noProof/>
        </w:rPr>
        <w:sym w:font="Symbol" w:char="F0AD"/>
      </w:r>
      <w:r w:rsidRPr="000741C1">
        <w:rPr>
          <w:rFonts w:cs="Apple Symbols"/>
          <w:noProof/>
        </w:rPr>
        <w:t xml:space="preserve">E increased expression; </w:t>
      </w:r>
      <w:r w:rsidRPr="00E4642C">
        <w:rPr>
          <w:rStyle w:val="NoSpacingChar"/>
          <w:noProof/>
        </w:rPr>
        <w:sym w:font="Symbol" w:char="F0AD"/>
      </w:r>
      <w:r w:rsidRPr="000741C1">
        <w:rPr>
          <w:rFonts w:cs="Apple Symbols"/>
          <w:noProof/>
        </w:rPr>
        <w:t xml:space="preserve">A, increased activation; </w:t>
      </w:r>
      <w:r w:rsidRPr="00E4642C">
        <w:rPr>
          <w:rStyle w:val="NoSpacingChar"/>
          <w:noProof/>
        </w:rPr>
        <w:sym w:font="Symbol" w:char="F0AD"/>
      </w:r>
      <w:r w:rsidRPr="000741C1">
        <w:rPr>
          <w:rFonts w:cs="Apple Symbols"/>
          <w:noProof/>
        </w:rPr>
        <w:t xml:space="preserve">R, up-regulation; </w:t>
      </w:r>
      <w:r w:rsidRPr="00E4642C">
        <w:rPr>
          <w:rStyle w:val="NoSpacingChar"/>
          <w:noProof/>
        </w:rPr>
        <w:sym w:font="Symbol" w:char="F0AF"/>
      </w:r>
      <w:r w:rsidRPr="000741C1">
        <w:rPr>
          <w:rFonts w:cs="Apple Symbols"/>
          <w:noProof/>
        </w:rPr>
        <w:t xml:space="preserve">R, down-regulation; </w:t>
      </w:r>
      <w:r w:rsidRPr="00E4642C">
        <w:rPr>
          <w:rStyle w:val="NoSpacingChar"/>
          <w:noProof/>
        </w:rPr>
        <w:sym w:font="Symbol" w:char="F0AF"/>
      </w:r>
      <w:r w:rsidRPr="000741C1">
        <w:rPr>
          <w:rFonts w:cs="Apple Symbols"/>
          <w:noProof/>
        </w:rPr>
        <w:t>E, loss of expression (Stewart, et al. 2015).</w:t>
      </w:r>
      <w:r>
        <w:rPr>
          <w:noProof/>
        </w:rPr>
        <w:tab/>
      </w:r>
      <w:r>
        <w:rPr>
          <w:noProof/>
        </w:rPr>
        <w:fldChar w:fldCharType="begin"/>
      </w:r>
      <w:r>
        <w:rPr>
          <w:noProof/>
        </w:rPr>
        <w:instrText xml:space="preserve"> PAGEREF _Toc464603682 \h </w:instrText>
      </w:r>
      <w:r>
        <w:rPr>
          <w:noProof/>
        </w:rPr>
      </w:r>
      <w:r>
        <w:rPr>
          <w:noProof/>
        </w:rPr>
        <w:fldChar w:fldCharType="separate"/>
      </w:r>
      <w:r w:rsidR="0088566C">
        <w:rPr>
          <w:noProof/>
        </w:rPr>
        <w:t>45</w:t>
      </w:r>
      <w:r>
        <w:rPr>
          <w:noProof/>
        </w:rPr>
        <w:fldChar w:fldCharType="end"/>
      </w:r>
    </w:p>
    <w:p w14:paraId="050B66BA"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16. </w:t>
      </w:r>
      <w:r w:rsidRPr="000741C1">
        <w:rPr>
          <w:rFonts w:cs="Apple Symbols"/>
          <w:noProof/>
        </w:rPr>
        <w:t>Dual therapy of BRAF inhibitor and MEK inhibitor increased progression-free survival when compared to BRAF inhibitor monotherapy. (Larkin, et al. 2014)</w:t>
      </w:r>
      <w:r>
        <w:rPr>
          <w:noProof/>
        </w:rPr>
        <w:tab/>
      </w:r>
      <w:r>
        <w:rPr>
          <w:noProof/>
        </w:rPr>
        <w:fldChar w:fldCharType="begin"/>
      </w:r>
      <w:r>
        <w:rPr>
          <w:noProof/>
        </w:rPr>
        <w:instrText xml:space="preserve"> PAGEREF _Toc464603683 \h </w:instrText>
      </w:r>
      <w:r>
        <w:rPr>
          <w:noProof/>
        </w:rPr>
      </w:r>
      <w:r>
        <w:rPr>
          <w:noProof/>
        </w:rPr>
        <w:fldChar w:fldCharType="separate"/>
      </w:r>
      <w:r w:rsidR="0088566C">
        <w:rPr>
          <w:noProof/>
        </w:rPr>
        <w:t>48</w:t>
      </w:r>
      <w:r>
        <w:rPr>
          <w:noProof/>
        </w:rPr>
        <w:fldChar w:fldCharType="end"/>
      </w:r>
    </w:p>
    <w:p w14:paraId="21709B81"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17. </w:t>
      </w:r>
      <w:r w:rsidRPr="000741C1">
        <w:rPr>
          <w:rFonts w:cs="Apple Symbols"/>
          <w:noProof/>
        </w:rPr>
        <w:t>Framework of Random Forest.</w:t>
      </w:r>
      <w:r>
        <w:rPr>
          <w:noProof/>
        </w:rPr>
        <w:tab/>
      </w:r>
      <w:r>
        <w:rPr>
          <w:noProof/>
        </w:rPr>
        <w:fldChar w:fldCharType="begin"/>
      </w:r>
      <w:r>
        <w:rPr>
          <w:noProof/>
        </w:rPr>
        <w:instrText xml:space="preserve"> PAGEREF _Toc464603684 \h </w:instrText>
      </w:r>
      <w:r>
        <w:rPr>
          <w:noProof/>
        </w:rPr>
      </w:r>
      <w:r>
        <w:rPr>
          <w:noProof/>
        </w:rPr>
        <w:fldChar w:fldCharType="separate"/>
      </w:r>
      <w:r w:rsidR="0088566C">
        <w:rPr>
          <w:noProof/>
        </w:rPr>
        <w:t>54</w:t>
      </w:r>
      <w:r>
        <w:rPr>
          <w:noProof/>
        </w:rPr>
        <w:fldChar w:fldCharType="end"/>
      </w:r>
    </w:p>
    <w:p w14:paraId="780A6499"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18. </w:t>
      </w:r>
      <w:r w:rsidRPr="000741C1">
        <w:rPr>
          <w:rFonts w:cs="Apple Symbols"/>
          <w:noProof/>
        </w:rPr>
        <w:t>ctDNA in peripheral blood prevent accurate identification of somatic mutations using whole exome sequencing data</w:t>
      </w:r>
      <w:r>
        <w:rPr>
          <w:noProof/>
        </w:rPr>
        <w:tab/>
      </w:r>
      <w:r>
        <w:rPr>
          <w:noProof/>
        </w:rPr>
        <w:fldChar w:fldCharType="begin"/>
      </w:r>
      <w:r>
        <w:rPr>
          <w:noProof/>
        </w:rPr>
        <w:instrText xml:space="preserve"> PAGEREF _Toc464603685 \h </w:instrText>
      </w:r>
      <w:r>
        <w:rPr>
          <w:noProof/>
        </w:rPr>
      </w:r>
      <w:r>
        <w:rPr>
          <w:noProof/>
        </w:rPr>
        <w:fldChar w:fldCharType="separate"/>
      </w:r>
      <w:r w:rsidR="0088566C">
        <w:rPr>
          <w:noProof/>
        </w:rPr>
        <w:t>59</w:t>
      </w:r>
      <w:r>
        <w:rPr>
          <w:noProof/>
        </w:rPr>
        <w:fldChar w:fldCharType="end"/>
      </w:r>
    </w:p>
    <w:p w14:paraId="41C23F63"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19. </w:t>
      </w:r>
      <w:r w:rsidRPr="000741C1">
        <w:rPr>
          <w:rFonts w:cs="Apple Symbols"/>
          <w:noProof/>
        </w:rPr>
        <w:t>Inhibitors and pathways selected for the study. Genes are defined as target/targets of the inhibitor of the same color, for example, RAS, RAF and MEK are targets of anti-MEK inhibitors.</w:t>
      </w:r>
      <w:r>
        <w:rPr>
          <w:noProof/>
        </w:rPr>
        <w:tab/>
      </w:r>
      <w:r>
        <w:rPr>
          <w:noProof/>
        </w:rPr>
        <w:fldChar w:fldCharType="begin"/>
      </w:r>
      <w:r>
        <w:rPr>
          <w:noProof/>
        </w:rPr>
        <w:instrText xml:space="preserve"> PAGEREF _Toc464603686 \h </w:instrText>
      </w:r>
      <w:r>
        <w:rPr>
          <w:noProof/>
        </w:rPr>
      </w:r>
      <w:r>
        <w:rPr>
          <w:noProof/>
        </w:rPr>
        <w:fldChar w:fldCharType="separate"/>
      </w:r>
      <w:r w:rsidR="0088566C">
        <w:rPr>
          <w:noProof/>
        </w:rPr>
        <w:t>72</w:t>
      </w:r>
      <w:r>
        <w:rPr>
          <w:noProof/>
        </w:rPr>
        <w:fldChar w:fldCharType="end"/>
      </w:r>
    </w:p>
    <w:p w14:paraId="540691E7"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Figure 20. Classification of cell lines according to the mutational status of 29 genes.</w:t>
      </w:r>
      <w:r>
        <w:rPr>
          <w:noProof/>
        </w:rPr>
        <w:tab/>
      </w:r>
      <w:r>
        <w:rPr>
          <w:noProof/>
        </w:rPr>
        <w:fldChar w:fldCharType="begin"/>
      </w:r>
      <w:r>
        <w:rPr>
          <w:noProof/>
        </w:rPr>
        <w:instrText xml:space="preserve"> PAGEREF _Toc464603687 \h </w:instrText>
      </w:r>
      <w:r>
        <w:rPr>
          <w:noProof/>
        </w:rPr>
      </w:r>
      <w:r>
        <w:rPr>
          <w:noProof/>
        </w:rPr>
        <w:fldChar w:fldCharType="separate"/>
      </w:r>
      <w:r w:rsidR="0088566C">
        <w:rPr>
          <w:noProof/>
        </w:rPr>
        <w:t>73</w:t>
      </w:r>
      <w:r>
        <w:rPr>
          <w:noProof/>
        </w:rPr>
        <w:fldChar w:fldCharType="end"/>
      </w:r>
    </w:p>
    <w:p w14:paraId="1B183C10"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lastRenderedPageBreak/>
        <w:t>Figure 21. Cell lines with co-existing alterations of multiple targetable genes are more resistant to treatments than those with an alteration in one targetable gene only.</w:t>
      </w:r>
      <w:r>
        <w:rPr>
          <w:noProof/>
        </w:rPr>
        <w:tab/>
      </w:r>
      <w:r>
        <w:rPr>
          <w:noProof/>
        </w:rPr>
        <w:fldChar w:fldCharType="begin"/>
      </w:r>
      <w:r>
        <w:rPr>
          <w:noProof/>
        </w:rPr>
        <w:instrText xml:space="preserve"> PAGEREF _Toc464603688 \h </w:instrText>
      </w:r>
      <w:r>
        <w:rPr>
          <w:noProof/>
        </w:rPr>
      </w:r>
      <w:r>
        <w:rPr>
          <w:noProof/>
        </w:rPr>
        <w:fldChar w:fldCharType="separate"/>
      </w:r>
      <w:r w:rsidR="0088566C">
        <w:rPr>
          <w:noProof/>
        </w:rPr>
        <w:t>74</w:t>
      </w:r>
      <w:r>
        <w:rPr>
          <w:noProof/>
        </w:rPr>
        <w:fldChar w:fldCharType="end"/>
      </w:r>
    </w:p>
    <w:p w14:paraId="0BC4EFEE"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22. </w:t>
      </w:r>
      <w:r w:rsidRPr="000741C1">
        <w:rPr>
          <w:rFonts w:cs="Apple Symbols"/>
          <w:noProof/>
        </w:rPr>
        <w:t>Effect on the drug response of an alteration in a non-targeted pathway.</w:t>
      </w:r>
      <w:r>
        <w:rPr>
          <w:noProof/>
        </w:rPr>
        <w:tab/>
      </w:r>
      <w:r>
        <w:rPr>
          <w:noProof/>
        </w:rPr>
        <w:fldChar w:fldCharType="begin"/>
      </w:r>
      <w:r>
        <w:rPr>
          <w:noProof/>
        </w:rPr>
        <w:instrText xml:space="preserve"> PAGEREF _Toc464603689 \h </w:instrText>
      </w:r>
      <w:r>
        <w:rPr>
          <w:noProof/>
        </w:rPr>
      </w:r>
      <w:r>
        <w:rPr>
          <w:noProof/>
        </w:rPr>
        <w:fldChar w:fldCharType="separate"/>
      </w:r>
      <w:r w:rsidR="0088566C">
        <w:rPr>
          <w:noProof/>
        </w:rPr>
        <w:t>75</w:t>
      </w:r>
      <w:r>
        <w:rPr>
          <w:noProof/>
        </w:rPr>
        <w:fldChar w:fldCharType="end"/>
      </w:r>
    </w:p>
    <w:p w14:paraId="1D354731"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23. </w:t>
      </w:r>
      <w:r w:rsidRPr="000741C1">
        <w:rPr>
          <w:rFonts w:cs="Apple Symbols"/>
          <w:noProof/>
        </w:rPr>
        <w:t>Overall survival comparison of MOSCATO patients treated with a therapy targeting an alteration of their tumor. The 2 groups were built according to the number of targetable alterations the tumor harbored, only 1 alteration (the targeted alteration, group in red, N=56) and &gt;1 alteration (the targeted alteration + another targetable alteration, group in green, N=39).</w:t>
      </w:r>
      <w:r>
        <w:rPr>
          <w:noProof/>
        </w:rPr>
        <w:tab/>
      </w:r>
      <w:r>
        <w:rPr>
          <w:noProof/>
        </w:rPr>
        <w:fldChar w:fldCharType="begin"/>
      </w:r>
      <w:r>
        <w:rPr>
          <w:noProof/>
        </w:rPr>
        <w:instrText xml:space="preserve"> PAGEREF _Toc464603690 \h </w:instrText>
      </w:r>
      <w:r>
        <w:rPr>
          <w:noProof/>
        </w:rPr>
      </w:r>
      <w:r>
        <w:rPr>
          <w:noProof/>
        </w:rPr>
        <w:fldChar w:fldCharType="separate"/>
      </w:r>
      <w:r w:rsidR="0088566C">
        <w:rPr>
          <w:noProof/>
        </w:rPr>
        <w:t>77</w:t>
      </w:r>
      <w:r>
        <w:rPr>
          <w:noProof/>
        </w:rPr>
        <w:fldChar w:fldCharType="end"/>
      </w:r>
    </w:p>
    <w:p w14:paraId="1FF8F274"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24. </w:t>
      </w:r>
      <w:r w:rsidRPr="000741C1">
        <w:rPr>
          <w:rFonts w:cs="Apple Symbols"/>
          <w:noProof/>
        </w:rPr>
        <w:t>Distribution of the drug response of cell lines and transformation of continuous data to categorical (data from GDSC).</w:t>
      </w:r>
      <w:r>
        <w:rPr>
          <w:noProof/>
        </w:rPr>
        <w:tab/>
      </w:r>
      <w:r>
        <w:rPr>
          <w:noProof/>
        </w:rPr>
        <w:fldChar w:fldCharType="begin"/>
      </w:r>
      <w:r>
        <w:rPr>
          <w:noProof/>
        </w:rPr>
        <w:instrText xml:space="preserve"> PAGEREF _Toc464603691 \h </w:instrText>
      </w:r>
      <w:r>
        <w:rPr>
          <w:noProof/>
        </w:rPr>
      </w:r>
      <w:r>
        <w:rPr>
          <w:noProof/>
        </w:rPr>
        <w:fldChar w:fldCharType="separate"/>
      </w:r>
      <w:r w:rsidR="0088566C">
        <w:rPr>
          <w:noProof/>
        </w:rPr>
        <w:t>80</w:t>
      </w:r>
      <w:r>
        <w:rPr>
          <w:noProof/>
        </w:rPr>
        <w:fldChar w:fldCharType="end"/>
      </w:r>
    </w:p>
    <w:p w14:paraId="2C7A02D7"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25. </w:t>
      </w:r>
      <w:r w:rsidRPr="000741C1">
        <w:rPr>
          <w:rFonts w:cs="Apple Symbols"/>
          <w:noProof/>
        </w:rPr>
        <w:t>The consistency of drug response between GDSC and CCLE were improved by generating new drug response using gene expression data</w:t>
      </w:r>
      <w:r>
        <w:rPr>
          <w:noProof/>
        </w:rPr>
        <w:tab/>
      </w:r>
      <w:r>
        <w:rPr>
          <w:noProof/>
        </w:rPr>
        <w:fldChar w:fldCharType="begin"/>
      </w:r>
      <w:r>
        <w:rPr>
          <w:noProof/>
        </w:rPr>
        <w:instrText xml:space="preserve"> PAGEREF _Toc464603692 \h </w:instrText>
      </w:r>
      <w:r>
        <w:rPr>
          <w:noProof/>
        </w:rPr>
      </w:r>
      <w:r>
        <w:rPr>
          <w:noProof/>
        </w:rPr>
        <w:fldChar w:fldCharType="separate"/>
      </w:r>
      <w:r w:rsidR="0088566C">
        <w:rPr>
          <w:noProof/>
        </w:rPr>
        <w:t>81</w:t>
      </w:r>
      <w:r>
        <w:rPr>
          <w:noProof/>
        </w:rPr>
        <w:fldChar w:fldCharType="end"/>
      </w:r>
    </w:p>
    <w:p w14:paraId="5FCBBC82"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26. </w:t>
      </w:r>
      <w:r w:rsidRPr="000741C1">
        <w:rPr>
          <w:rFonts w:cs="Apple Symbols"/>
          <w:noProof/>
        </w:rPr>
        <w:t>An integrated predictive model to identify predictive biomarkers. A first step of regenerating drug response using elastic net model and gene expression data and a second step of identifying predictive biomarkers using random forest model combine with 1000-time permutation of the drug response.</w:t>
      </w:r>
      <w:r>
        <w:rPr>
          <w:noProof/>
        </w:rPr>
        <w:tab/>
      </w:r>
      <w:r>
        <w:rPr>
          <w:noProof/>
        </w:rPr>
        <w:fldChar w:fldCharType="begin"/>
      </w:r>
      <w:r>
        <w:rPr>
          <w:noProof/>
        </w:rPr>
        <w:instrText xml:space="preserve"> PAGEREF _Toc464603693 \h </w:instrText>
      </w:r>
      <w:r>
        <w:rPr>
          <w:noProof/>
        </w:rPr>
      </w:r>
      <w:r>
        <w:rPr>
          <w:noProof/>
        </w:rPr>
        <w:fldChar w:fldCharType="separate"/>
      </w:r>
      <w:r w:rsidR="0088566C">
        <w:rPr>
          <w:noProof/>
        </w:rPr>
        <w:t>84</w:t>
      </w:r>
      <w:r>
        <w:rPr>
          <w:noProof/>
        </w:rPr>
        <w:fldChar w:fldCharType="end"/>
      </w:r>
    </w:p>
    <w:p w14:paraId="260BAF3B"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27. </w:t>
      </w:r>
      <w:r w:rsidRPr="000741C1">
        <w:rPr>
          <w:rFonts w:cs="Apple Symbols"/>
          <w:noProof/>
        </w:rPr>
        <w:t>The use of regenerated drug response improved the identification of the direct target of drugs using random forest for a set of 111 targeted therapies available in GDSC. Each column represents a targeted therapy; each row represents a condition, for example, “newic50_0.05 55.04%” means using new drug response generated by elastic net, 55.04% of the direct target of the total 111 drugs are identified by random forest at significance of 0.05. top: continuous drug response data, bottom: categorical drug response data.</w:t>
      </w:r>
      <w:r>
        <w:rPr>
          <w:noProof/>
        </w:rPr>
        <w:tab/>
      </w:r>
      <w:r>
        <w:rPr>
          <w:noProof/>
        </w:rPr>
        <w:fldChar w:fldCharType="begin"/>
      </w:r>
      <w:r>
        <w:rPr>
          <w:noProof/>
        </w:rPr>
        <w:instrText xml:space="preserve"> PAGEREF _Toc464603694 \h </w:instrText>
      </w:r>
      <w:r>
        <w:rPr>
          <w:noProof/>
        </w:rPr>
      </w:r>
      <w:r>
        <w:rPr>
          <w:noProof/>
        </w:rPr>
        <w:fldChar w:fldCharType="separate"/>
      </w:r>
      <w:r w:rsidR="0088566C">
        <w:rPr>
          <w:noProof/>
        </w:rPr>
        <w:t>85</w:t>
      </w:r>
      <w:r>
        <w:rPr>
          <w:noProof/>
        </w:rPr>
        <w:fldChar w:fldCharType="end"/>
      </w:r>
    </w:p>
    <w:p w14:paraId="294E2268"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lastRenderedPageBreak/>
        <w:t xml:space="preserve">Figure 28. : </w:t>
      </w:r>
      <w:r w:rsidRPr="000741C1">
        <w:rPr>
          <w:rFonts w:cs="Apple Symbols"/>
          <w:noProof/>
        </w:rPr>
        <w:t>Cell lines with muted KRAS are more resistant to AZD5363 than cell lines with wild type KRAS (left). Cell lines with PTEN mutation are more sensitive to AZD5363 than cell lines with wild type PTEN (right).</w:t>
      </w:r>
      <w:r>
        <w:rPr>
          <w:noProof/>
        </w:rPr>
        <w:tab/>
      </w:r>
      <w:r>
        <w:rPr>
          <w:noProof/>
        </w:rPr>
        <w:fldChar w:fldCharType="begin"/>
      </w:r>
      <w:r>
        <w:rPr>
          <w:noProof/>
        </w:rPr>
        <w:instrText xml:space="preserve"> PAGEREF _Toc464603695 \h </w:instrText>
      </w:r>
      <w:r>
        <w:rPr>
          <w:noProof/>
        </w:rPr>
      </w:r>
      <w:r>
        <w:rPr>
          <w:noProof/>
        </w:rPr>
        <w:fldChar w:fldCharType="separate"/>
      </w:r>
      <w:r w:rsidR="0088566C">
        <w:rPr>
          <w:noProof/>
        </w:rPr>
        <w:t>86</w:t>
      </w:r>
      <w:r>
        <w:rPr>
          <w:noProof/>
        </w:rPr>
        <w:fldChar w:fldCharType="end"/>
      </w:r>
    </w:p>
    <w:p w14:paraId="358ABD8F"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29. </w:t>
      </w:r>
      <w:r w:rsidRPr="000741C1">
        <w:rPr>
          <w:rFonts w:cs="Apple Symbols"/>
          <w:noProof/>
        </w:rPr>
        <w:t>cell lines are classified into different subgroups based on their mutational status of 3 genes. Each node is marked by the mean drug response to AZD5363 and the number of cell lines in the node. Cell lines that are mutated in KRAS but not mutated in PTEN are the more resistant to AZD5363, an anti-AKT inhibitor than the rest of cell lines.</w:t>
      </w:r>
      <w:r>
        <w:rPr>
          <w:noProof/>
        </w:rPr>
        <w:tab/>
      </w:r>
      <w:r>
        <w:rPr>
          <w:noProof/>
        </w:rPr>
        <w:fldChar w:fldCharType="begin"/>
      </w:r>
      <w:r>
        <w:rPr>
          <w:noProof/>
        </w:rPr>
        <w:instrText xml:space="preserve"> PAGEREF _Toc464603696 \h </w:instrText>
      </w:r>
      <w:r>
        <w:rPr>
          <w:noProof/>
        </w:rPr>
      </w:r>
      <w:r>
        <w:rPr>
          <w:noProof/>
        </w:rPr>
        <w:fldChar w:fldCharType="separate"/>
      </w:r>
      <w:r w:rsidR="0088566C">
        <w:rPr>
          <w:noProof/>
        </w:rPr>
        <w:t>87</w:t>
      </w:r>
      <w:r>
        <w:rPr>
          <w:noProof/>
        </w:rPr>
        <w:fldChar w:fldCharType="end"/>
      </w:r>
    </w:p>
    <w:p w14:paraId="2696DF42"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30. </w:t>
      </w:r>
      <w:r w:rsidRPr="000741C1">
        <w:rPr>
          <w:rFonts w:cs="Apple Symbols"/>
          <w:noProof/>
        </w:rPr>
        <w:t>The cells with NOTCH1 mutations are significantly more resistant to AZD8055, an anti-mTOR inhibitor, than cells with normal NOTCH1.</w:t>
      </w:r>
      <w:r>
        <w:rPr>
          <w:noProof/>
        </w:rPr>
        <w:tab/>
      </w:r>
      <w:r>
        <w:rPr>
          <w:noProof/>
        </w:rPr>
        <w:fldChar w:fldCharType="begin"/>
      </w:r>
      <w:r>
        <w:rPr>
          <w:noProof/>
        </w:rPr>
        <w:instrText xml:space="preserve"> PAGEREF _Toc464603697 \h </w:instrText>
      </w:r>
      <w:r>
        <w:rPr>
          <w:noProof/>
        </w:rPr>
      </w:r>
      <w:r>
        <w:rPr>
          <w:noProof/>
        </w:rPr>
        <w:fldChar w:fldCharType="separate"/>
      </w:r>
      <w:r w:rsidR="0088566C">
        <w:rPr>
          <w:noProof/>
        </w:rPr>
        <w:t>88</w:t>
      </w:r>
      <w:r>
        <w:rPr>
          <w:noProof/>
        </w:rPr>
        <w:fldChar w:fldCharType="end"/>
      </w:r>
    </w:p>
    <w:p w14:paraId="04FFA552"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31. </w:t>
      </w:r>
      <w:r w:rsidRPr="000741C1">
        <w:rPr>
          <w:rFonts w:cs="Apple Symbols"/>
          <w:noProof/>
        </w:rPr>
        <w:t>Cell lines that are CDKN2A activated (defined as cell lines with an amplification and not mutated) were significantly more resistant to JW7521 than cell lines that were CDKN2A inactivated (defined as cell lines with a mutation or/and a deletion).</w:t>
      </w:r>
      <w:r>
        <w:rPr>
          <w:noProof/>
        </w:rPr>
        <w:tab/>
      </w:r>
      <w:r>
        <w:rPr>
          <w:noProof/>
        </w:rPr>
        <w:fldChar w:fldCharType="begin"/>
      </w:r>
      <w:r>
        <w:rPr>
          <w:noProof/>
        </w:rPr>
        <w:instrText xml:space="preserve"> PAGEREF _Toc464603698 \h </w:instrText>
      </w:r>
      <w:r>
        <w:rPr>
          <w:noProof/>
        </w:rPr>
      </w:r>
      <w:r>
        <w:rPr>
          <w:noProof/>
        </w:rPr>
        <w:fldChar w:fldCharType="separate"/>
      </w:r>
      <w:r w:rsidR="0088566C">
        <w:rPr>
          <w:noProof/>
        </w:rPr>
        <w:t>89</w:t>
      </w:r>
      <w:r>
        <w:rPr>
          <w:noProof/>
        </w:rPr>
        <w:fldChar w:fldCharType="end"/>
      </w:r>
    </w:p>
    <w:p w14:paraId="5E75F30F"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32. </w:t>
      </w:r>
      <w:r w:rsidRPr="000741C1">
        <w:rPr>
          <w:rFonts w:cs="Apple Symbols"/>
          <w:noProof/>
        </w:rPr>
        <w:t>Cells with PHLPP2 deletion are significantly more resistant to CCI-1040, an anti-MEK inhibitor than cells with no deletion of PHLPP2.</w:t>
      </w:r>
      <w:r>
        <w:rPr>
          <w:noProof/>
        </w:rPr>
        <w:tab/>
      </w:r>
      <w:r>
        <w:rPr>
          <w:noProof/>
        </w:rPr>
        <w:fldChar w:fldCharType="begin"/>
      </w:r>
      <w:r>
        <w:rPr>
          <w:noProof/>
        </w:rPr>
        <w:instrText xml:space="preserve"> PAGEREF _Toc464603699 \h </w:instrText>
      </w:r>
      <w:r>
        <w:rPr>
          <w:noProof/>
        </w:rPr>
      </w:r>
      <w:r>
        <w:rPr>
          <w:noProof/>
        </w:rPr>
        <w:fldChar w:fldCharType="separate"/>
      </w:r>
      <w:r w:rsidR="0088566C">
        <w:rPr>
          <w:noProof/>
        </w:rPr>
        <w:t>90</w:t>
      </w:r>
      <w:r>
        <w:rPr>
          <w:noProof/>
        </w:rPr>
        <w:fldChar w:fldCharType="end"/>
      </w:r>
    </w:p>
    <w:p w14:paraId="6DFA7018"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33. </w:t>
      </w:r>
      <w:r w:rsidRPr="000741C1">
        <w:rPr>
          <w:rFonts w:cs="Apple Symbols"/>
          <w:noProof/>
        </w:rPr>
        <w:t>A decision tree model with binary predictors.</w:t>
      </w:r>
      <w:r>
        <w:rPr>
          <w:noProof/>
        </w:rPr>
        <w:tab/>
      </w:r>
      <w:r>
        <w:rPr>
          <w:noProof/>
        </w:rPr>
        <w:fldChar w:fldCharType="begin"/>
      </w:r>
      <w:r>
        <w:rPr>
          <w:noProof/>
        </w:rPr>
        <w:instrText xml:space="preserve"> PAGEREF _Toc464603700 \h </w:instrText>
      </w:r>
      <w:r>
        <w:rPr>
          <w:noProof/>
        </w:rPr>
      </w:r>
      <w:r>
        <w:rPr>
          <w:noProof/>
        </w:rPr>
        <w:fldChar w:fldCharType="separate"/>
      </w:r>
      <w:r w:rsidR="0088566C">
        <w:rPr>
          <w:noProof/>
        </w:rPr>
        <w:t>92</w:t>
      </w:r>
      <w:r>
        <w:rPr>
          <w:noProof/>
        </w:rPr>
        <w:fldChar w:fldCharType="end"/>
      </w:r>
    </w:p>
    <w:p w14:paraId="3BAB4D44"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34. </w:t>
      </w:r>
      <w:r w:rsidRPr="000741C1">
        <w:rPr>
          <w:rFonts w:cs="Apple Symbols"/>
          <w:noProof/>
        </w:rPr>
        <w:t>Matrix for evaluating predictors in combination</w:t>
      </w:r>
      <w:r>
        <w:rPr>
          <w:noProof/>
        </w:rPr>
        <w:t>.</w:t>
      </w:r>
      <w:r>
        <w:rPr>
          <w:noProof/>
        </w:rPr>
        <w:tab/>
      </w:r>
      <w:r>
        <w:rPr>
          <w:noProof/>
        </w:rPr>
        <w:fldChar w:fldCharType="begin"/>
      </w:r>
      <w:r>
        <w:rPr>
          <w:noProof/>
        </w:rPr>
        <w:instrText xml:space="preserve"> PAGEREF _Toc464603701 \h </w:instrText>
      </w:r>
      <w:r>
        <w:rPr>
          <w:noProof/>
        </w:rPr>
      </w:r>
      <w:r>
        <w:rPr>
          <w:noProof/>
        </w:rPr>
        <w:fldChar w:fldCharType="separate"/>
      </w:r>
      <w:r w:rsidR="0088566C">
        <w:rPr>
          <w:noProof/>
        </w:rPr>
        <w:t>93</w:t>
      </w:r>
      <w:r>
        <w:rPr>
          <w:noProof/>
        </w:rPr>
        <w:fldChar w:fldCharType="end"/>
      </w:r>
    </w:p>
    <w:p w14:paraId="35C00FFB"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35. </w:t>
      </w:r>
      <w:r w:rsidRPr="000741C1">
        <w:rPr>
          <w:rFonts w:cs="Apple Symbols"/>
          <w:noProof/>
        </w:rPr>
        <w:t>Left: top 6 combinations of predictive biomarkers identified for ATK inhibitor VIII (pv&lt;0.005), an anti-AKT inhibitor. Right: Drug response to AKT inhibitor VIII of cell lines based on their mutational status of PIK3CA and copy number of FGF5. Boxes from the left to right represent the drug response of cell lines: PIK3CA mutated, FGF5 deleted, PIK3CA wild type and FGF5 not deleted, PIK3CA wild type and FGF5 deleted, PIK3CA mutated and FGF5 not deleted, PIK3CA mutated and FGF5 deleted.</w:t>
      </w:r>
      <w:r>
        <w:rPr>
          <w:noProof/>
        </w:rPr>
        <w:tab/>
      </w:r>
      <w:r>
        <w:rPr>
          <w:noProof/>
        </w:rPr>
        <w:fldChar w:fldCharType="begin"/>
      </w:r>
      <w:r>
        <w:rPr>
          <w:noProof/>
        </w:rPr>
        <w:instrText xml:space="preserve"> PAGEREF _Toc464603702 \h </w:instrText>
      </w:r>
      <w:r>
        <w:rPr>
          <w:noProof/>
        </w:rPr>
      </w:r>
      <w:r>
        <w:rPr>
          <w:noProof/>
        </w:rPr>
        <w:fldChar w:fldCharType="separate"/>
      </w:r>
      <w:r w:rsidR="0088566C">
        <w:rPr>
          <w:noProof/>
        </w:rPr>
        <w:t>95</w:t>
      </w:r>
      <w:r>
        <w:rPr>
          <w:noProof/>
        </w:rPr>
        <w:fldChar w:fldCharType="end"/>
      </w:r>
    </w:p>
    <w:p w14:paraId="2431E7B4" w14:textId="77777777" w:rsidR="002C6BE7" w:rsidRDefault="002C6BE7" w:rsidP="002C6BE7">
      <w:pPr>
        <w:pStyle w:val="TableofFigures"/>
        <w:tabs>
          <w:tab w:val="right" w:leader="dot" w:pos="8779"/>
        </w:tabs>
        <w:spacing w:after="120" w:line="300" w:lineRule="auto"/>
        <w:ind w:left="482" w:hanging="482"/>
        <w:rPr>
          <w:rFonts w:asciiTheme="minorHAnsi" w:hAnsiTheme="minorHAnsi" w:cstheme="minorBidi"/>
          <w:noProof/>
        </w:rPr>
      </w:pPr>
      <w:r>
        <w:rPr>
          <w:noProof/>
        </w:rPr>
        <w:lastRenderedPageBreak/>
        <w:t xml:space="preserve">Figure 36. </w:t>
      </w:r>
      <w:r w:rsidRPr="000741C1">
        <w:rPr>
          <w:rFonts w:cs="Apple Symbols"/>
          <w:noProof/>
        </w:rPr>
        <w:t>top: top 12 predictive combinations of biomarkers identified for CI1040, an anti-MEK inhibitor; bottom left: cells with the combination of BRAF mutation and FGF9 deletion showed significant resistance to CI1040 while cells with BRAF mutation alone were sensitive and cells with FGF9 deletion alone showed no difference in drug response compared to WT cells; bottom right: cells with BRAF mutation and PIK3CG mutation are more resistant than the other cells.</w:t>
      </w:r>
      <w:r>
        <w:rPr>
          <w:noProof/>
        </w:rPr>
        <w:tab/>
      </w:r>
      <w:r>
        <w:rPr>
          <w:noProof/>
        </w:rPr>
        <w:fldChar w:fldCharType="begin"/>
      </w:r>
      <w:r>
        <w:rPr>
          <w:noProof/>
        </w:rPr>
        <w:instrText xml:space="preserve"> PAGEREF _Toc464603703 \h </w:instrText>
      </w:r>
      <w:r>
        <w:rPr>
          <w:noProof/>
        </w:rPr>
      </w:r>
      <w:r>
        <w:rPr>
          <w:noProof/>
        </w:rPr>
        <w:fldChar w:fldCharType="separate"/>
      </w:r>
      <w:r w:rsidR="0088566C">
        <w:rPr>
          <w:noProof/>
        </w:rPr>
        <w:t>96</w:t>
      </w:r>
      <w:r>
        <w:rPr>
          <w:noProof/>
        </w:rPr>
        <w:fldChar w:fldCharType="end"/>
      </w:r>
    </w:p>
    <w:p w14:paraId="29929DDD"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37. </w:t>
      </w:r>
      <w:r w:rsidRPr="000741C1">
        <w:rPr>
          <w:rFonts w:cs="Apple Symbols"/>
          <w:noProof/>
        </w:rPr>
        <w:t>top left: Top 12 predictive biomarkers identified for AZD8055, an anti-mTOR inhibitor; top right: cells with the combination of NRAS mutation and CDKN2A are more sensitive to AZD8055 than other cells; bottom left: cells with BRCA2 amplification and KRAS mutation are more resistant than the other cells; bottom right: cells with FGF deletion and KRAS mutation are more resistant than the other cells.</w:t>
      </w:r>
      <w:r>
        <w:rPr>
          <w:noProof/>
        </w:rPr>
        <w:tab/>
      </w:r>
      <w:r>
        <w:rPr>
          <w:noProof/>
        </w:rPr>
        <w:fldChar w:fldCharType="begin"/>
      </w:r>
      <w:r>
        <w:rPr>
          <w:noProof/>
        </w:rPr>
        <w:instrText xml:space="preserve"> PAGEREF _Toc464603704 \h </w:instrText>
      </w:r>
      <w:r>
        <w:rPr>
          <w:noProof/>
        </w:rPr>
      </w:r>
      <w:r>
        <w:rPr>
          <w:noProof/>
        </w:rPr>
        <w:fldChar w:fldCharType="separate"/>
      </w:r>
      <w:r w:rsidR="0088566C">
        <w:rPr>
          <w:noProof/>
        </w:rPr>
        <w:t>97</w:t>
      </w:r>
      <w:r>
        <w:rPr>
          <w:noProof/>
        </w:rPr>
        <w:fldChar w:fldCharType="end"/>
      </w:r>
    </w:p>
    <w:p w14:paraId="78BEE6F9"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38. </w:t>
      </w:r>
      <w:r w:rsidRPr="000741C1">
        <w:rPr>
          <w:rFonts w:cs="Apple Symbols"/>
          <w:noProof/>
        </w:rPr>
        <w:t>The combinations of CDKN2A mutation of both SMAD4 deletion and MAP3K7 deletion were predictive to drug resistance of cell lines to TEMSIROLIMUS, an anti-mTOR inhibitor; the gene SMAD4 and MAK3K7 are both involve in the MAPK pathway indicating that the alteration of the pathway MAPK combined with an CDKN2A mutation has some impact on the drug response of cell lines to TEMSIROLIMUS.</w:t>
      </w:r>
      <w:r>
        <w:rPr>
          <w:noProof/>
        </w:rPr>
        <w:tab/>
      </w:r>
      <w:r>
        <w:rPr>
          <w:noProof/>
        </w:rPr>
        <w:fldChar w:fldCharType="begin"/>
      </w:r>
      <w:r>
        <w:rPr>
          <w:noProof/>
        </w:rPr>
        <w:instrText xml:space="preserve"> PAGEREF _Toc464603705 \h </w:instrText>
      </w:r>
      <w:r>
        <w:rPr>
          <w:noProof/>
        </w:rPr>
      </w:r>
      <w:r>
        <w:rPr>
          <w:noProof/>
        </w:rPr>
        <w:fldChar w:fldCharType="separate"/>
      </w:r>
      <w:r w:rsidR="0088566C">
        <w:rPr>
          <w:noProof/>
        </w:rPr>
        <w:t>98</w:t>
      </w:r>
      <w:r>
        <w:rPr>
          <w:noProof/>
        </w:rPr>
        <w:fldChar w:fldCharType="end"/>
      </w:r>
    </w:p>
    <w:p w14:paraId="4EAFC76E"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39. </w:t>
      </w:r>
      <w:r w:rsidRPr="000741C1">
        <w:rPr>
          <w:rFonts w:cs="Apple Symbols"/>
          <w:noProof/>
        </w:rPr>
        <w:t>Methods to filter out polymorphisms.</w:t>
      </w:r>
      <w:r>
        <w:rPr>
          <w:noProof/>
        </w:rPr>
        <w:tab/>
      </w:r>
      <w:r>
        <w:rPr>
          <w:noProof/>
        </w:rPr>
        <w:fldChar w:fldCharType="begin"/>
      </w:r>
      <w:r>
        <w:rPr>
          <w:noProof/>
        </w:rPr>
        <w:instrText xml:space="preserve"> PAGEREF _Toc464603706 \h </w:instrText>
      </w:r>
      <w:r>
        <w:rPr>
          <w:noProof/>
        </w:rPr>
      </w:r>
      <w:r>
        <w:rPr>
          <w:noProof/>
        </w:rPr>
        <w:fldChar w:fldCharType="separate"/>
      </w:r>
      <w:r w:rsidR="0088566C">
        <w:rPr>
          <w:noProof/>
        </w:rPr>
        <w:t>104</w:t>
      </w:r>
      <w:r>
        <w:rPr>
          <w:noProof/>
        </w:rPr>
        <w:fldChar w:fldCharType="end"/>
      </w:r>
    </w:p>
    <w:p w14:paraId="4882B33B"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40. </w:t>
      </w:r>
      <w:r w:rsidRPr="000741C1">
        <w:rPr>
          <w:rFonts w:cs="Apple Symbols"/>
          <w:noProof/>
        </w:rPr>
        <w:t>Filter false positives using the pool of blood samples.</w:t>
      </w:r>
      <w:r>
        <w:rPr>
          <w:noProof/>
        </w:rPr>
        <w:tab/>
      </w:r>
      <w:r>
        <w:rPr>
          <w:noProof/>
        </w:rPr>
        <w:fldChar w:fldCharType="begin"/>
      </w:r>
      <w:r>
        <w:rPr>
          <w:noProof/>
        </w:rPr>
        <w:instrText xml:space="preserve"> PAGEREF _Toc464603707 \h </w:instrText>
      </w:r>
      <w:r>
        <w:rPr>
          <w:noProof/>
        </w:rPr>
      </w:r>
      <w:r>
        <w:rPr>
          <w:noProof/>
        </w:rPr>
        <w:fldChar w:fldCharType="separate"/>
      </w:r>
      <w:r w:rsidR="0088566C">
        <w:rPr>
          <w:noProof/>
        </w:rPr>
        <w:t>105</w:t>
      </w:r>
      <w:r>
        <w:rPr>
          <w:noProof/>
        </w:rPr>
        <w:fldChar w:fldCharType="end"/>
      </w:r>
    </w:p>
    <w:p w14:paraId="5922CA54" w14:textId="77777777" w:rsidR="002C6BE7" w:rsidRDefault="002C6BE7" w:rsidP="002C6BE7">
      <w:pPr>
        <w:pStyle w:val="TableofFigures"/>
        <w:tabs>
          <w:tab w:val="right" w:leader="dot" w:pos="8779"/>
        </w:tabs>
        <w:spacing w:after="120" w:line="300" w:lineRule="auto"/>
        <w:rPr>
          <w:rFonts w:asciiTheme="minorHAnsi" w:hAnsiTheme="minorHAnsi" w:cstheme="minorBidi"/>
          <w:noProof/>
        </w:rPr>
      </w:pPr>
      <w:r>
        <w:rPr>
          <w:noProof/>
        </w:rPr>
        <w:t xml:space="preserve">Figure 41. </w:t>
      </w:r>
      <w:r w:rsidRPr="000741C1">
        <w:rPr>
          <w:rFonts w:cs="Apple Symbols"/>
          <w:noProof/>
        </w:rPr>
        <w:t>Data simulation for cmDetect performance evaluation.</w:t>
      </w:r>
      <w:r>
        <w:rPr>
          <w:noProof/>
        </w:rPr>
        <w:tab/>
      </w:r>
      <w:r>
        <w:rPr>
          <w:noProof/>
        </w:rPr>
        <w:fldChar w:fldCharType="begin"/>
      </w:r>
      <w:r>
        <w:rPr>
          <w:noProof/>
        </w:rPr>
        <w:instrText xml:space="preserve"> PAGEREF _Toc464603708 \h </w:instrText>
      </w:r>
      <w:r>
        <w:rPr>
          <w:noProof/>
        </w:rPr>
      </w:r>
      <w:r>
        <w:rPr>
          <w:noProof/>
        </w:rPr>
        <w:fldChar w:fldCharType="separate"/>
      </w:r>
      <w:r w:rsidR="0088566C">
        <w:rPr>
          <w:noProof/>
        </w:rPr>
        <w:t>106</w:t>
      </w:r>
      <w:r>
        <w:rPr>
          <w:noProof/>
        </w:rPr>
        <w:fldChar w:fldCharType="end"/>
      </w:r>
    </w:p>
    <w:p w14:paraId="3B4206BB" w14:textId="0C2AB3ED" w:rsidR="00963D6C" w:rsidRDefault="002553DF" w:rsidP="002C6BE7">
      <w:pPr>
        <w:pStyle w:val="Heading1"/>
        <w:spacing w:after="120" w:line="300" w:lineRule="auto"/>
      </w:pPr>
      <w:r>
        <w:fldChar w:fldCharType="end"/>
      </w:r>
    </w:p>
    <w:p w14:paraId="783530E1" w14:textId="77777777" w:rsidR="00963D6C" w:rsidRDefault="00963D6C" w:rsidP="00963D6C"/>
    <w:p w14:paraId="30950D04" w14:textId="77777777" w:rsidR="00963D6C" w:rsidRDefault="00963D6C" w:rsidP="00963D6C"/>
    <w:p w14:paraId="61210E2C" w14:textId="77777777" w:rsidR="00963D6C" w:rsidRDefault="00963D6C" w:rsidP="00963D6C"/>
    <w:p w14:paraId="48EC3D4D" w14:textId="77777777" w:rsidR="002C6BE7" w:rsidRDefault="002C6BE7" w:rsidP="00963D6C"/>
    <w:p w14:paraId="6621AAA0" w14:textId="09A5BEC1" w:rsidR="005C60F7" w:rsidRDefault="005C60F7" w:rsidP="002553DF">
      <w:pPr>
        <w:pStyle w:val="Heading1"/>
        <w:spacing w:line="300" w:lineRule="auto"/>
      </w:pPr>
      <w:bookmarkStart w:id="1" w:name="_Toc468131425"/>
      <w:r>
        <w:lastRenderedPageBreak/>
        <w:t>List</w:t>
      </w:r>
      <w:r w:rsidRPr="00B83746">
        <w:t xml:space="preserve"> of tables</w:t>
      </w:r>
      <w:bookmarkEnd w:id="1"/>
      <w:r w:rsidRPr="00B83746">
        <w:t xml:space="preserve"> </w:t>
      </w:r>
    </w:p>
    <w:p w14:paraId="054850DA" w14:textId="77777777" w:rsidR="002553DF" w:rsidRDefault="002553DF" w:rsidP="002C6BE7">
      <w:pPr>
        <w:pStyle w:val="TableofFigures"/>
        <w:tabs>
          <w:tab w:val="right" w:leader="dot" w:pos="8779"/>
        </w:tabs>
        <w:spacing w:after="120" w:line="300" w:lineRule="auto"/>
        <w:ind w:left="482" w:hanging="482"/>
        <w:rPr>
          <w:rFonts w:asciiTheme="minorHAnsi" w:hAnsiTheme="minorHAnsi" w:cstheme="minorBidi"/>
          <w:noProof/>
        </w:rPr>
      </w:pPr>
      <w:r>
        <w:fldChar w:fldCharType="begin"/>
      </w:r>
      <w:r>
        <w:instrText xml:space="preserve"> TOC \c "Table" </w:instrText>
      </w:r>
      <w:r>
        <w:fldChar w:fldCharType="separate"/>
      </w:r>
      <w:r>
        <w:rPr>
          <w:noProof/>
        </w:rPr>
        <w:t xml:space="preserve">Table 1. </w:t>
      </w:r>
      <w:r w:rsidRPr="000C2D59">
        <w:rPr>
          <w:rFonts w:cs="Apple Symbols"/>
          <w:noProof/>
        </w:rPr>
        <w:t>A table of frequently mutated genes in lung cancer and available or in development targeted therapies. Approved targeted therapies are only available for EGFR and ALK alterations; targeted therapies for HER2 and DDR2 showed negative results; targeted therapies for KRAS, BRAF are still under clinical trials; and no targeted therapy’s available for targets as PTEN, NRAS(Lovly 2016; Chan and Hughes 2015)</w:t>
      </w:r>
      <w:r>
        <w:rPr>
          <w:noProof/>
        </w:rPr>
        <w:t>.</w:t>
      </w:r>
      <w:r>
        <w:rPr>
          <w:noProof/>
        </w:rPr>
        <w:tab/>
      </w:r>
      <w:r>
        <w:rPr>
          <w:noProof/>
        </w:rPr>
        <w:fldChar w:fldCharType="begin"/>
      </w:r>
      <w:r>
        <w:rPr>
          <w:noProof/>
        </w:rPr>
        <w:instrText xml:space="preserve"> PAGEREF _Toc464603565 \h </w:instrText>
      </w:r>
      <w:r>
        <w:rPr>
          <w:noProof/>
        </w:rPr>
      </w:r>
      <w:r>
        <w:rPr>
          <w:noProof/>
        </w:rPr>
        <w:fldChar w:fldCharType="separate"/>
      </w:r>
      <w:r w:rsidR="0088566C">
        <w:rPr>
          <w:noProof/>
        </w:rPr>
        <w:t>43</w:t>
      </w:r>
      <w:r>
        <w:rPr>
          <w:noProof/>
        </w:rPr>
        <w:fldChar w:fldCharType="end"/>
      </w:r>
    </w:p>
    <w:p w14:paraId="42526A1A" w14:textId="77777777" w:rsidR="002553DF" w:rsidRDefault="002553DF">
      <w:pPr>
        <w:pStyle w:val="TableofFigures"/>
        <w:tabs>
          <w:tab w:val="right" w:leader="dot" w:pos="8779"/>
        </w:tabs>
        <w:rPr>
          <w:rFonts w:asciiTheme="minorHAnsi" w:hAnsiTheme="minorHAnsi" w:cstheme="minorBidi"/>
          <w:noProof/>
        </w:rPr>
      </w:pPr>
      <w:r>
        <w:rPr>
          <w:noProof/>
        </w:rPr>
        <w:t xml:space="preserve">Table 2. </w:t>
      </w:r>
      <w:r w:rsidRPr="000C2D59">
        <w:rPr>
          <w:rFonts w:cs="Apple Symbols"/>
          <w:noProof/>
        </w:rPr>
        <w:t>Data information from two public cell lines databases and patients used in the study.</w:t>
      </w:r>
      <w:r>
        <w:rPr>
          <w:noProof/>
        </w:rPr>
        <w:tab/>
      </w:r>
      <w:r>
        <w:rPr>
          <w:noProof/>
        </w:rPr>
        <w:fldChar w:fldCharType="begin"/>
      </w:r>
      <w:r>
        <w:rPr>
          <w:noProof/>
        </w:rPr>
        <w:instrText xml:space="preserve"> PAGEREF _Toc464603566 \h </w:instrText>
      </w:r>
      <w:r>
        <w:rPr>
          <w:noProof/>
        </w:rPr>
      </w:r>
      <w:r>
        <w:rPr>
          <w:noProof/>
        </w:rPr>
        <w:fldChar w:fldCharType="separate"/>
      </w:r>
      <w:r w:rsidR="0088566C">
        <w:rPr>
          <w:noProof/>
        </w:rPr>
        <w:t>73</w:t>
      </w:r>
      <w:r>
        <w:rPr>
          <w:noProof/>
        </w:rPr>
        <w:fldChar w:fldCharType="end"/>
      </w:r>
    </w:p>
    <w:p w14:paraId="6EBD360B" w14:textId="77777777" w:rsidR="002553DF" w:rsidRDefault="002553DF">
      <w:pPr>
        <w:pStyle w:val="TableofFigures"/>
        <w:tabs>
          <w:tab w:val="right" w:leader="dot" w:pos="8779"/>
        </w:tabs>
        <w:rPr>
          <w:rFonts w:asciiTheme="minorHAnsi" w:hAnsiTheme="minorHAnsi" w:cstheme="minorBidi"/>
          <w:noProof/>
        </w:rPr>
      </w:pPr>
      <w:r>
        <w:rPr>
          <w:noProof/>
        </w:rPr>
        <w:t xml:space="preserve">Table 3. </w:t>
      </w:r>
      <w:r w:rsidRPr="000C2D59">
        <w:rPr>
          <w:rFonts w:cs="Apple Symbols"/>
          <w:noProof/>
        </w:rPr>
        <w:t>list of targeted therapies from the MOSCATO trial considered in the analysis.</w:t>
      </w:r>
      <w:r>
        <w:rPr>
          <w:noProof/>
        </w:rPr>
        <w:tab/>
      </w:r>
      <w:r>
        <w:rPr>
          <w:noProof/>
        </w:rPr>
        <w:fldChar w:fldCharType="begin"/>
      </w:r>
      <w:r>
        <w:rPr>
          <w:noProof/>
        </w:rPr>
        <w:instrText xml:space="preserve"> PAGEREF _Toc464603567 \h </w:instrText>
      </w:r>
      <w:r>
        <w:rPr>
          <w:noProof/>
        </w:rPr>
      </w:r>
      <w:r>
        <w:rPr>
          <w:noProof/>
        </w:rPr>
        <w:fldChar w:fldCharType="separate"/>
      </w:r>
      <w:r w:rsidR="0088566C">
        <w:rPr>
          <w:noProof/>
        </w:rPr>
        <w:t>76</w:t>
      </w:r>
      <w:r>
        <w:rPr>
          <w:noProof/>
        </w:rPr>
        <w:fldChar w:fldCharType="end"/>
      </w:r>
    </w:p>
    <w:p w14:paraId="6BCF3297" w14:textId="77777777" w:rsidR="002553DF" w:rsidRDefault="002553DF">
      <w:pPr>
        <w:pStyle w:val="TableofFigures"/>
        <w:tabs>
          <w:tab w:val="right" w:leader="dot" w:pos="8779"/>
        </w:tabs>
        <w:rPr>
          <w:rFonts w:asciiTheme="minorHAnsi" w:hAnsiTheme="minorHAnsi" w:cstheme="minorBidi"/>
          <w:noProof/>
        </w:rPr>
      </w:pPr>
      <w:r>
        <w:rPr>
          <w:noProof/>
        </w:rPr>
        <w:t xml:space="preserve">Table 4. </w:t>
      </w:r>
      <w:r w:rsidRPr="000C2D59">
        <w:rPr>
          <w:rFonts w:cs="Apple Symbols"/>
          <w:noProof/>
        </w:rPr>
        <w:t>Drugs in common between GDSC and CCLE</w:t>
      </w:r>
      <w:r>
        <w:rPr>
          <w:noProof/>
        </w:rPr>
        <w:tab/>
      </w:r>
      <w:r>
        <w:rPr>
          <w:noProof/>
        </w:rPr>
        <w:fldChar w:fldCharType="begin"/>
      </w:r>
      <w:r>
        <w:rPr>
          <w:noProof/>
        </w:rPr>
        <w:instrText xml:space="preserve"> PAGEREF _Toc464603568 \h </w:instrText>
      </w:r>
      <w:r>
        <w:rPr>
          <w:noProof/>
        </w:rPr>
      </w:r>
      <w:r>
        <w:rPr>
          <w:noProof/>
        </w:rPr>
        <w:fldChar w:fldCharType="separate"/>
      </w:r>
      <w:r w:rsidR="0088566C">
        <w:rPr>
          <w:noProof/>
        </w:rPr>
        <w:t>79</w:t>
      </w:r>
      <w:r>
        <w:rPr>
          <w:noProof/>
        </w:rPr>
        <w:fldChar w:fldCharType="end"/>
      </w:r>
    </w:p>
    <w:p w14:paraId="06D4A898" w14:textId="77777777" w:rsidR="002553DF" w:rsidRDefault="002553DF">
      <w:pPr>
        <w:pStyle w:val="TableofFigures"/>
        <w:tabs>
          <w:tab w:val="right" w:leader="dot" w:pos="8779"/>
        </w:tabs>
        <w:rPr>
          <w:rFonts w:asciiTheme="minorHAnsi" w:hAnsiTheme="minorHAnsi" w:cstheme="minorBidi"/>
          <w:noProof/>
        </w:rPr>
      </w:pPr>
      <w:r>
        <w:rPr>
          <w:noProof/>
        </w:rPr>
        <w:t xml:space="preserve">Table 5. </w:t>
      </w:r>
      <w:r w:rsidRPr="000C2D59">
        <w:rPr>
          <w:rFonts w:cs="Apple Symbols"/>
          <w:noProof/>
        </w:rPr>
        <w:t>More direct drug targets were identified by Random Forest using drug response generated by the predictive models and gene expression data. Elastic Net outperformed the others. A red case represents that the direct target of the inhibitor in row was correctly identified by the method in column in both GDSC and CCLE.</w:t>
      </w:r>
      <w:r>
        <w:rPr>
          <w:noProof/>
        </w:rPr>
        <w:tab/>
      </w:r>
      <w:r>
        <w:rPr>
          <w:noProof/>
        </w:rPr>
        <w:fldChar w:fldCharType="begin"/>
      </w:r>
      <w:r>
        <w:rPr>
          <w:noProof/>
        </w:rPr>
        <w:instrText xml:space="preserve"> PAGEREF _Toc464603569 \h </w:instrText>
      </w:r>
      <w:r>
        <w:rPr>
          <w:noProof/>
        </w:rPr>
      </w:r>
      <w:r>
        <w:rPr>
          <w:noProof/>
        </w:rPr>
        <w:fldChar w:fldCharType="separate"/>
      </w:r>
      <w:r w:rsidR="0088566C">
        <w:rPr>
          <w:noProof/>
        </w:rPr>
        <w:t>82</w:t>
      </w:r>
      <w:r>
        <w:rPr>
          <w:noProof/>
        </w:rPr>
        <w:fldChar w:fldCharType="end"/>
      </w:r>
    </w:p>
    <w:p w14:paraId="27548BB0" w14:textId="77777777" w:rsidR="002553DF" w:rsidRDefault="002553DF">
      <w:pPr>
        <w:pStyle w:val="TableofFigures"/>
        <w:tabs>
          <w:tab w:val="right" w:leader="dot" w:pos="8779"/>
        </w:tabs>
        <w:rPr>
          <w:rFonts w:asciiTheme="minorHAnsi" w:hAnsiTheme="minorHAnsi" w:cstheme="minorBidi"/>
          <w:noProof/>
        </w:rPr>
      </w:pPr>
      <w:r>
        <w:rPr>
          <w:noProof/>
        </w:rPr>
        <w:t>Table 6. List of drugs for which combinations of predictive biomarkers were evaluated.</w:t>
      </w:r>
      <w:r>
        <w:rPr>
          <w:noProof/>
        </w:rPr>
        <w:tab/>
      </w:r>
      <w:r>
        <w:rPr>
          <w:noProof/>
        </w:rPr>
        <w:fldChar w:fldCharType="begin"/>
      </w:r>
      <w:r>
        <w:rPr>
          <w:noProof/>
        </w:rPr>
        <w:instrText xml:space="preserve"> PAGEREF _Toc464603570 \h </w:instrText>
      </w:r>
      <w:r>
        <w:rPr>
          <w:noProof/>
        </w:rPr>
      </w:r>
      <w:r>
        <w:rPr>
          <w:noProof/>
        </w:rPr>
        <w:fldChar w:fldCharType="separate"/>
      </w:r>
      <w:r w:rsidR="0088566C">
        <w:rPr>
          <w:noProof/>
        </w:rPr>
        <w:t>94</w:t>
      </w:r>
      <w:r>
        <w:rPr>
          <w:noProof/>
        </w:rPr>
        <w:fldChar w:fldCharType="end"/>
      </w:r>
    </w:p>
    <w:p w14:paraId="3693B4E0" w14:textId="77777777" w:rsidR="002553DF" w:rsidRPr="002553DF" w:rsidRDefault="002553DF" w:rsidP="002553DF">
      <w:r>
        <w:fldChar w:fldCharType="end"/>
      </w:r>
    </w:p>
    <w:p w14:paraId="349BB61C" w14:textId="77777777" w:rsidR="005C60F7" w:rsidRDefault="005C60F7" w:rsidP="005C60F7">
      <w:pPr>
        <w:pStyle w:val="EndNoteBibliography"/>
        <w:spacing w:before="100" w:beforeAutospacing="1" w:after="100" w:afterAutospacing="1" w:line="360" w:lineRule="auto"/>
      </w:pPr>
    </w:p>
    <w:p w14:paraId="54A61EEC" w14:textId="77777777" w:rsidR="005C60F7" w:rsidRDefault="005C60F7" w:rsidP="005C60F7">
      <w:pPr>
        <w:pStyle w:val="EndNoteBibliography"/>
        <w:spacing w:before="100" w:beforeAutospacing="1" w:after="100" w:afterAutospacing="1" w:line="360" w:lineRule="auto"/>
      </w:pPr>
    </w:p>
    <w:p w14:paraId="03FD19E8" w14:textId="77777777" w:rsidR="005C60F7" w:rsidRDefault="005C60F7" w:rsidP="005C60F7">
      <w:pPr>
        <w:pStyle w:val="EndNoteBibliography"/>
        <w:spacing w:before="100" w:beforeAutospacing="1" w:after="100" w:afterAutospacing="1" w:line="360" w:lineRule="auto"/>
      </w:pPr>
    </w:p>
    <w:p w14:paraId="1FB02B00" w14:textId="77777777" w:rsidR="007B2FFF" w:rsidRDefault="007B2FFF" w:rsidP="005C60F7">
      <w:pPr>
        <w:pStyle w:val="EndNoteBibliography"/>
        <w:spacing w:before="100" w:beforeAutospacing="1" w:after="100" w:afterAutospacing="1" w:line="360" w:lineRule="auto"/>
      </w:pPr>
    </w:p>
    <w:p w14:paraId="0020BD5C" w14:textId="77777777" w:rsidR="006F2A37" w:rsidRDefault="006F2A37" w:rsidP="005C60F7">
      <w:pPr>
        <w:pStyle w:val="EndNoteBibliography"/>
        <w:spacing w:before="100" w:beforeAutospacing="1" w:after="100" w:afterAutospacing="1" w:line="360" w:lineRule="auto"/>
      </w:pPr>
    </w:p>
    <w:p w14:paraId="2A9907A7" w14:textId="77777777" w:rsidR="005C60F7" w:rsidRDefault="005C60F7" w:rsidP="005C60F7">
      <w:pPr>
        <w:pStyle w:val="Heading1"/>
      </w:pPr>
      <w:bookmarkStart w:id="2" w:name="_Toc468131426"/>
      <w:r>
        <w:lastRenderedPageBreak/>
        <w:t>A</w:t>
      </w:r>
      <w:r w:rsidRPr="00AA3B40">
        <w:t>bbreviation</w:t>
      </w:r>
      <w:r>
        <w:t>s</w:t>
      </w:r>
      <w:bookmarkEnd w:id="2"/>
    </w:p>
    <w:tbl>
      <w:tblPr>
        <w:tblW w:w="6485" w:type="dxa"/>
        <w:tblLook w:val="04A0" w:firstRow="1" w:lastRow="0" w:firstColumn="1" w:lastColumn="0" w:noHBand="0" w:noVBand="1"/>
      </w:tblPr>
      <w:tblGrid>
        <w:gridCol w:w="6485"/>
      </w:tblGrid>
      <w:tr w:rsidR="005C60F7" w:rsidRPr="00FB581E" w14:paraId="37F65FA1" w14:textId="77777777" w:rsidTr="005D187E">
        <w:trPr>
          <w:trHeight w:val="289"/>
        </w:trPr>
        <w:tc>
          <w:tcPr>
            <w:tcW w:w="6485" w:type="dxa"/>
            <w:tcBorders>
              <w:top w:val="nil"/>
              <w:left w:val="nil"/>
              <w:bottom w:val="nil"/>
              <w:right w:val="nil"/>
            </w:tcBorders>
            <w:shd w:val="clear" w:color="auto" w:fill="auto"/>
            <w:noWrap/>
            <w:vAlign w:val="center"/>
            <w:hideMark/>
          </w:tcPr>
          <w:p w14:paraId="4BC74D89" w14:textId="77777777" w:rsidR="005C60F7" w:rsidRPr="00FB581E" w:rsidRDefault="005C60F7" w:rsidP="005D187E">
            <w:pPr>
              <w:rPr>
                <w:rFonts w:eastAsia="Times New Roman"/>
                <w:color w:val="000000"/>
              </w:rPr>
            </w:pPr>
            <w:r w:rsidRPr="00FB581E">
              <w:rPr>
                <w:rFonts w:eastAsia="Times New Roman"/>
                <w:color w:val="000000"/>
              </w:rPr>
              <w:t>Area under the drug response curve (nAUC)</w:t>
            </w:r>
          </w:p>
        </w:tc>
      </w:tr>
      <w:tr w:rsidR="005C60F7" w:rsidRPr="00FB581E" w14:paraId="29F89409" w14:textId="77777777" w:rsidTr="005D187E">
        <w:trPr>
          <w:trHeight w:val="289"/>
        </w:trPr>
        <w:tc>
          <w:tcPr>
            <w:tcW w:w="6485" w:type="dxa"/>
            <w:tcBorders>
              <w:top w:val="nil"/>
              <w:left w:val="nil"/>
              <w:bottom w:val="nil"/>
              <w:right w:val="nil"/>
            </w:tcBorders>
            <w:shd w:val="clear" w:color="auto" w:fill="auto"/>
            <w:noWrap/>
            <w:vAlign w:val="center"/>
            <w:hideMark/>
          </w:tcPr>
          <w:p w14:paraId="01BF7BAF" w14:textId="77777777" w:rsidR="005C60F7" w:rsidRPr="00FB581E" w:rsidRDefault="005C60F7" w:rsidP="005D187E">
            <w:pPr>
              <w:rPr>
                <w:rFonts w:eastAsia="Times New Roman"/>
                <w:color w:val="000000"/>
              </w:rPr>
            </w:pPr>
            <w:r w:rsidRPr="00FB581E">
              <w:rPr>
                <w:rFonts w:eastAsia="Times New Roman"/>
                <w:color w:val="000000"/>
              </w:rPr>
              <w:t>Base excision repair (BER)</w:t>
            </w:r>
          </w:p>
        </w:tc>
      </w:tr>
      <w:tr w:rsidR="005C60F7" w:rsidRPr="00FB581E" w14:paraId="6C8180C8" w14:textId="77777777" w:rsidTr="005D187E">
        <w:trPr>
          <w:trHeight w:val="289"/>
        </w:trPr>
        <w:tc>
          <w:tcPr>
            <w:tcW w:w="6485" w:type="dxa"/>
            <w:tcBorders>
              <w:top w:val="nil"/>
              <w:left w:val="nil"/>
              <w:bottom w:val="nil"/>
              <w:right w:val="nil"/>
            </w:tcBorders>
            <w:shd w:val="clear" w:color="auto" w:fill="auto"/>
            <w:noWrap/>
            <w:vAlign w:val="center"/>
            <w:hideMark/>
          </w:tcPr>
          <w:p w14:paraId="4053DE3C" w14:textId="77777777" w:rsidR="005C60F7" w:rsidRPr="00FB581E" w:rsidRDefault="005C60F7" w:rsidP="005D187E">
            <w:pPr>
              <w:rPr>
                <w:rFonts w:eastAsia="Times New Roman"/>
                <w:color w:val="000000"/>
              </w:rPr>
            </w:pPr>
            <w:r w:rsidRPr="00FB581E">
              <w:rPr>
                <w:rFonts w:eastAsia="Times New Roman"/>
                <w:color w:val="000000"/>
              </w:rPr>
              <w:t>Cancer Cell Line Encyclopedia (CCLE)</w:t>
            </w:r>
          </w:p>
        </w:tc>
      </w:tr>
      <w:tr w:rsidR="005C60F7" w:rsidRPr="00FB581E" w14:paraId="246BE844" w14:textId="77777777" w:rsidTr="005D187E">
        <w:trPr>
          <w:trHeight w:val="289"/>
        </w:trPr>
        <w:tc>
          <w:tcPr>
            <w:tcW w:w="6485" w:type="dxa"/>
            <w:tcBorders>
              <w:top w:val="nil"/>
              <w:left w:val="nil"/>
              <w:bottom w:val="nil"/>
              <w:right w:val="nil"/>
            </w:tcBorders>
            <w:shd w:val="clear" w:color="auto" w:fill="auto"/>
            <w:noWrap/>
            <w:vAlign w:val="center"/>
            <w:hideMark/>
          </w:tcPr>
          <w:p w14:paraId="3F366275" w14:textId="77777777" w:rsidR="005C60F7" w:rsidRPr="00FB581E" w:rsidRDefault="005C60F7" w:rsidP="005D187E">
            <w:pPr>
              <w:rPr>
                <w:rFonts w:eastAsia="Times New Roman"/>
                <w:color w:val="000000"/>
              </w:rPr>
            </w:pPr>
            <w:r w:rsidRPr="00FB581E">
              <w:rPr>
                <w:rFonts w:eastAsia="Times New Roman"/>
                <w:color w:val="000000"/>
              </w:rPr>
              <w:t>Cancer Genome Project (CGP)</w:t>
            </w:r>
          </w:p>
        </w:tc>
      </w:tr>
      <w:tr w:rsidR="005C60F7" w:rsidRPr="00FB581E" w14:paraId="33DBCB45" w14:textId="77777777" w:rsidTr="005D187E">
        <w:trPr>
          <w:trHeight w:val="289"/>
        </w:trPr>
        <w:tc>
          <w:tcPr>
            <w:tcW w:w="6485" w:type="dxa"/>
            <w:tcBorders>
              <w:top w:val="nil"/>
              <w:left w:val="nil"/>
              <w:bottom w:val="nil"/>
              <w:right w:val="nil"/>
            </w:tcBorders>
            <w:shd w:val="clear" w:color="auto" w:fill="auto"/>
            <w:noWrap/>
            <w:vAlign w:val="center"/>
            <w:hideMark/>
          </w:tcPr>
          <w:p w14:paraId="5ABA304C" w14:textId="77777777" w:rsidR="005C60F7" w:rsidRPr="00FB581E" w:rsidRDefault="005C60F7" w:rsidP="005D187E">
            <w:pPr>
              <w:rPr>
                <w:rFonts w:eastAsia="Times New Roman"/>
                <w:color w:val="000000"/>
              </w:rPr>
            </w:pPr>
            <w:r w:rsidRPr="00FB581E">
              <w:rPr>
                <w:rFonts w:eastAsia="Times New Roman"/>
                <w:color w:val="000000"/>
              </w:rPr>
              <w:t>Chronic myelogenous leukemia (CML)</w:t>
            </w:r>
          </w:p>
        </w:tc>
      </w:tr>
      <w:tr w:rsidR="005C60F7" w:rsidRPr="00FB581E" w14:paraId="55A343A6" w14:textId="77777777" w:rsidTr="005D187E">
        <w:trPr>
          <w:trHeight w:val="289"/>
        </w:trPr>
        <w:tc>
          <w:tcPr>
            <w:tcW w:w="6485" w:type="dxa"/>
            <w:tcBorders>
              <w:top w:val="nil"/>
              <w:left w:val="nil"/>
              <w:bottom w:val="nil"/>
              <w:right w:val="nil"/>
            </w:tcBorders>
            <w:shd w:val="clear" w:color="auto" w:fill="auto"/>
            <w:noWrap/>
            <w:vAlign w:val="center"/>
            <w:hideMark/>
          </w:tcPr>
          <w:p w14:paraId="1211F2FB" w14:textId="77777777" w:rsidR="005C60F7" w:rsidRPr="00FB581E" w:rsidRDefault="005C60F7" w:rsidP="005D187E">
            <w:pPr>
              <w:rPr>
                <w:rFonts w:eastAsia="Times New Roman"/>
                <w:color w:val="000000"/>
              </w:rPr>
            </w:pPr>
            <w:r w:rsidRPr="00FB581E">
              <w:rPr>
                <w:rFonts w:eastAsia="Times New Roman"/>
                <w:color w:val="000000"/>
              </w:rPr>
              <w:t>Circulating tumor DNA (ctDNA)</w:t>
            </w:r>
          </w:p>
        </w:tc>
      </w:tr>
      <w:tr w:rsidR="005C60F7" w:rsidRPr="00FB581E" w14:paraId="57650372" w14:textId="77777777" w:rsidTr="005D187E">
        <w:trPr>
          <w:trHeight w:val="289"/>
        </w:trPr>
        <w:tc>
          <w:tcPr>
            <w:tcW w:w="6485" w:type="dxa"/>
            <w:tcBorders>
              <w:top w:val="nil"/>
              <w:left w:val="nil"/>
              <w:bottom w:val="nil"/>
              <w:right w:val="nil"/>
            </w:tcBorders>
            <w:shd w:val="clear" w:color="auto" w:fill="auto"/>
            <w:noWrap/>
            <w:vAlign w:val="center"/>
            <w:hideMark/>
          </w:tcPr>
          <w:p w14:paraId="7367278B" w14:textId="77777777" w:rsidR="005C60F7" w:rsidRPr="00FB581E" w:rsidRDefault="005C60F7" w:rsidP="005D187E">
            <w:pPr>
              <w:rPr>
                <w:rFonts w:eastAsia="Times New Roman"/>
                <w:color w:val="000000"/>
              </w:rPr>
            </w:pPr>
            <w:r w:rsidRPr="00FB581E">
              <w:rPr>
                <w:rFonts w:eastAsia="Times New Roman"/>
                <w:color w:val="000000"/>
              </w:rPr>
              <w:t>Comparative genomic hybridization array (CGHa)</w:t>
            </w:r>
          </w:p>
        </w:tc>
      </w:tr>
      <w:tr w:rsidR="005C60F7" w:rsidRPr="00FB581E" w14:paraId="543905D2" w14:textId="77777777" w:rsidTr="005D187E">
        <w:trPr>
          <w:trHeight w:val="289"/>
        </w:trPr>
        <w:tc>
          <w:tcPr>
            <w:tcW w:w="6485" w:type="dxa"/>
            <w:tcBorders>
              <w:top w:val="nil"/>
              <w:left w:val="nil"/>
              <w:bottom w:val="nil"/>
              <w:right w:val="nil"/>
            </w:tcBorders>
            <w:shd w:val="clear" w:color="auto" w:fill="auto"/>
            <w:noWrap/>
            <w:vAlign w:val="center"/>
            <w:hideMark/>
          </w:tcPr>
          <w:p w14:paraId="5942014E" w14:textId="77777777" w:rsidR="005C60F7" w:rsidRPr="00FB581E" w:rsidRDefault="005C60F7" w:rsidP="005D187E">
            <w:pPr>
              <w:rPr>
                <w:rFonts w:eastAsia="Times New Roman"/>
                <w:b/>
                <w:bCs/>
                <w:color w:val="000000"/>
              </w:rPr>
            </w:pPr>
            <w:r w:rsidRPr="00FB581E">
              <w:rPr>
                <w:rFonts w:eastAsia="Times New Roman"/>
                <w:color w:val="000000"/>
              </w:rPr>
              <w:t>Copy number variation (CNV)</w:t>
            </w:r>
          </w:p>
        </w:tc>
      </w:tr>
      <w:tr w:rsidR="005C60F7" w:rsidRPr="00FB581E" w14:paraId="0340757E" w14:textId="77777777" w:rsidTr="005D187E">
        <w:trPr>
          <w:trHeight w:val="289"/>
        </w:trPr>
        <w:tc>
          <w:tcPr>
            <w:tcW w:w="6485" w:type="dxa"/>
            <w:tcBorders>
              <w:top w:val="nil"/>
              <w:left w:val="nil"/>
              <w:bottom w:val="nil"/>
              <w:right w:val="nil"/>
            </w:tcBorders>
            <w:shd w:val="clear" w:color="auto" w:fill="auto"/>
            <w:noWrap/>
            <w:vAlign w:val="center"/>
            <w:hideMark/>
          </w:tcPr>
          <w:p w14:paraId="2AA12620" w14:textId="77777777" w:rsidR="005C60F7" w:rsidRPr="00FB581E" w:rsidRDefault="005C60F7" w:rsidP="005D187E">
            <w:pPr>
              <w:rPr>
                <w:rFonts w:eastAsia="Times New Roman"/>
                <w:color w:val="000000"/>
              </w:rPr>
            </w:pPr>
            <w:r w:rsidRPr="00FB581E">
              <w:rPr>
                <w:rFonts w:eastAsia="Times New Roman"/>
                <w:color w:val="000000"/>
              </w:rPr>
              <w:t>ctDNA mutation Detect (cmDetect)</w:t>
            </w:r>
          </w:p>
        </w:tc>
      </w:tr>
      <w:tr w:rsidR="005C60F7" w:rsidRPr="00FB581E" w14:paraId="12E43B5C" w14:textId="77777777" w:rsidTr="005D187E">
        <w:trPr>
          <w:trHeight w:val="289"/>
        </w:trPr>
        <w:tc>
          <w:tcPr>
            <w:tcW w:w="6485" w:type="dxa"/>
            <w:tcBorders>
              <w:top w:val="nil"/>
              <w:left w:val="nil"/>
              <w:bottom w:val="nil"/>
              <w:right w:val="nil"/>
            </w:tcBorders>
            <w:shd w:val="clear" w:color="auto" w:fill="auto"/>
            <w:noWrap/>
            <w:vAlign w:val="center"/>
            <w:hideMark/>
          </w:tcPr>
          <w:p w14:paraId="5AE80A69" w14:textId="77777777" w:rsidR="005C60F7" w:rsidRPr="00FB581E" w:rsidRDefault="005C60F7" w:rsidP="005D187E">
            <w:pPr>
              <w:rPr>
                <w:rFonts w:eastAsia="Times New Roman"/>
                <w:color w:val="000000"/>
              </w:rPr>
            </w:pPr>
            <w:r w:rsidRPr="00FB581E">
              <w:rPr>
                <w:rFonts w:eastAsia="Times New Roman"/>
                <w:color w:val="000000"/>
              </w:rPr>
              <w:t>Epidermal growth factor receptor (</w:t>
            </w:r>
            <w:r w:rsidRPr="00FB581E">
              <w:rPr>
                <w:rFonts w:eastAsia="Times New Roman"/>
                <w:i/>
                <w:iCs/>
                <w:color w:val="000000"/>
              </w:rPr>
              <w:t>EGFR</w:t>
            </w:r>
            <w:r w:rsidRPr="00FB581E">
              <w:rPr>
                <w:rFonts w:eastAsia="Times New Roman"/>
                <w:color w:val="000000"/>
              </w:rPr>
              <w:t>)</w:t>
            </w:r>
          </w:p>
        </w:tc>
      </w:tr>
      <w:tr w:rsidR="005C60F7" w:rsidRPr="00FB581E" w14:paraId="3F30A31C" w14:textId="77777777" w:rsidTr="005D187E">
        <w:trPr>
          <w:trHeight w:val="289"/>
        </w:trPr>
        <w:tc>
          <w:tcPr>
            <w:tcW w:w="6485" w:type="dxa"/>
            <w:tcBorders>
              <w:top w:val="nil"/>
              <w:left w:val="nil"/>
              <w:bottom w:val="nil"/>
              <w:right w:val="nil"/>
            </w:tcBorders>
            <w:shd w:val="clear" w:color="auto" w:fill="auto"/>
            <w:noWrap/>
            <w:vAlign w:val="center"/>
            <w:hideMark/>
          </w:tcPr>
          <w:p w14:paraId="58C60167" w14:textId="77777777" w:rsidR="005C60F7" w:rsidRPr="00FB581E" w:rsidRDefault="005C60F7" w:rsidP="005D187E">
            <w:pPr>
              <w:rPr>
                <w:rFonts w:eastAsia="Times New Roman"/>
                <w:color w:val="000000"/>
              </w:rPr>
            </w:pPr>
            <w:r w:rsidRPr="00FB581E">
              <w:rPr>
                <w:rFonts w:eastAsia="Times New Roman"/>
                <w:color w:val="000000"/>
              </w:rPr>
              <w:t>Estrogen receptor (ER)</w:t>
            </w:r>
          </w:p>
        </w:tc>
      </w:tr>
      <w:tr w:rsidR="005C60F7" w:rsidRPr="00FB581E" w14:paraId="1B76714A" w14:textId="77777777" w:rsidTr="005D187E">
        <w:trPr>
          <w:trHeight w:val="289"/>
        </w:trPr>
        <w:tc>
          <w:tcPr>
            <w:tcW w:w="6485" w:type="dxa"/>
            <w:tcBorders>
              <w:top w:val="nil"/>
              <w:left w:val="nil"/>
              <w:bottom w:val="nil"/>
              <w:right w:val="nil"/>
            </w:tcBorders>
            <w:shd w:val="clear" w:color="auto" w:fill="auto"/>
            <w:noWrap/>
            <w:vAlign w:val="center"/>
            <w:hideMark/>
          </w:tcPr>
          <w:p w14:paraId="47EE4914" w14:textId="77777777" w:rsidR="005C60F7" w:rsidRPr="00FB581E" w:rsidRDefault="005C60F7" w:rsidP="005D187E">
            <w:pPr>
              <w:rPr>
                <w:rFonts w:eastAsia="Times New Roman"/>
                <w:color w:val="000000"/>
              </w:rPr>
            </w:pPr>
            <w:r w:rsidRPr="00FB581E">
              <w:rPr>
                <w:rFonts w:eastAsia="Times New Roman"/>
                <w:color w:val="000000"/>
              </w:rPr>
              <w:t>Expectation Maximization (EM)</w:t>
            </w:r>
          </w:p>
        </w:tc>
      </w:tr>
      <w:tr w:rsidR="005C60F7" w:rsidRPr="00FB581E" w14:paraId="4CCD4315" w14:textId="77777777" w:rsidTr="005D187E">
        <w:trPr>
          <w:trHeight w:val="289"/>
        </w:trPr>
        <w:tc>
          <w:tcPr>
            <w:tcW w:w="6485" w:type="dxa"/>
            <w:tcBorders>
              <w:top w:val="nil"/>
              <w:left w:val="nil"/>
              <w:bottom w:val="nil"/>
              <w:right w:val="nil"/>
            </w:tcBorders>
            <w:shd w:val="clear" w:color="auto" w:fill="auto"/>
            <w:noWrap/>
            <w:vAlign w:val="center"/>
            <w:hideMark/>
          </w:tcPr>
          <w:p w14:paraId="29E4E260" w14:textId="77777777" w:rsidR="005C60F7" w:rsidRPr="00FB581E" w:rsidRDefault="005C60F7" w:rsidP="005D187E">
            <w:pPr>
              <w:rPr>
                <w:rFonts w:eastAsia="Times New Roman"/>
                <w:color w:val="000000"/>
              </w:rPr>
            </w:pPr>
            <w:r w:rsidRPr="00FB581E">
              <w:rPr>
                <w:rFonts w:eastAsia="Times New Roman"/>
                <w:color w:val="000000"/>
              </w:rPr>
              <w:t>False discovery rate (fdr)</w:t>
            </w:r>
          </w:p>
        </w:tc>
      </w:tr>
      <w:tr w:rsidR="005C60F7" w:rsidRPr="00FB581E" w14:paraId="258B5E35" w14:textId="77777777" w:rsidTr="005D187E">
        <w:trPr>
          <w:trHeight w:val="289"/>
        </w:trPr>
        <w:tc>
          <w:tcPr>
            <w:tcW w:w="6485" w:type="dxa"/>
            <w:tcBorders>
              <w:top w:val="nil"/>
              <w:left w:val="nil"/>
              <w:bottom w:val="nil"/>
              <w:right w:val="nil"/>
            </w:tcBorders>
            <w:shd w:val="clear" w:color="auto" w:fill="auto"/>
            <w:noWrap/>
            <w:vAlign w:val="center"/>
            <w:hideMark/>
          </w:tcPr>
          <w:p w14:paraId="79935E08" w14:textId="77777777" w:rsidR="005C60F7" w:rsidRPr="00FB581E" w:rsidRDefault="005C60F7" w:rsidP="005D187E">
            <w:pPr>
              <w:rPr>
                <w:rFonts w:eastAsia="Times New Roman"/>
                <w:color w:val="000000"/>
              </w:rPr>
            </w:pPr>
            <w:r w:rsidRPr="00FB581E">
              <w:rPr>
                <w:rFonts w:eastAsia="Times New Roman"/>
                <w:color w:val="000000"/>
              </w:rPr>
              <w:t>Fluorescence In Situ Hybridization (FISH)</w:t>
            </w:r>
          </w:p>
        </w:tc>
      </w:tr>
      <w:tr w:rsidR="005C60F7" w:rsidRPr="00FB581E" w14:paraId="03A2304C" w14:textId="77777777" w:rsidTr="005D187E">
        <w:trPr>
          <w:trHeight w:val="289"/>
        </w:trPr>
        <w:tc>
          <w:tcPr>
            <w:tcW w:w="6485" w:type="dxa"/>
            <w:tcBorders>
              <w:top w:val="nil"/>
              <w:left w:val="nil"/>
              <w:bottom w:val="nil"/>
              <w:right w:val="nil"/>
            </w:tcBorders>
            <w:shd w:val="clear" w:color="auto" w:fill="auto"/>
            <w:noWrap/>
            <w:vAlign w:val="center"/>
            <w:hideMark/>
          </w:tcPr>
          <w:p w14:paraId="6EA9D01F" w14:textId="77777777" w:rsidR="005C60F7" w:rsidRPr="00FB581E" w:rsidRDefault="005C60F7" w:rsidP="005D187E">
            <w:pPr>
              <w:rPr>
                <w:rFonts w:eastAsia="Times New Roman"/>
                <w:color w:val="000000"/>
              </w:rPr>
            </w:pPr>
            <w:r w:rsidRPr="00FB581E">
              <w:rPr>
                <w:rFonts w:eastAsia="Times New Roman"/>
                <w:color w:val="000000"/>
              </w:rPr>
              <w:t>Genomics of Drug Sensitivity in Cancer (GDSC)</w:t>
            </w:r>
          </w:p>
        </w:tc>
      </w:tr>
      <w:tr w:rsidR="005C60F7" w:rsidRPr="00FB581E" w14:paraId="6F7D9797" w14:textId="77777777" w:rsidTr="005D187E">
        <w:trPr>
          <w:trHeight w:val="289"/>
        </w:trPr>
        <w:tc>
          <w:tcPr>
            <w:tcW w:w="6485" w:type="dxa"/>
            <w:tcBorders>
              <w:top w:val="nil"/>
              <w:left w:val="nil"/>
              <w:bottom w:val="nil"/>
              <w:right w:val="nil"/>
            </w:tcBorders>
            <w:shd w:val="clear" w:color="auto" w:fill="auto"/>
            <w:noWrap/>
            <w:vAlign w:val="center"/>
            <w:hideMark/>
          </w:tcPr>
          <w:p w14:paraId="002390FB" w14:textId="77777777" w:rsidR="005C60F7" w:rsidRPr="00FB581E" w:rsidRDefault="005C60F7" w:rsidP="005D187E">
            <w:pPr>
              <w:rPr>
                <w:rFonts w:eastAsia="Times New Roman"/>
                <w:color w:val="000000"/>
              </w:rPr>
            </w:pPr>
            <w:r w:rsidRPr="00FB581E">
              <w:rPr>
                <w:rFonts w:eastAsia="Times New Roman"/>
                <w:color w:val="000000"/>
              </w:rPr>
              <w:t>Hidden Markov Model (HMM</w:t>
            </w:r>
          </w:p>
        </w:tc>
      </w:tr>
      <w:tr w:rsidR="005C60F7" w:rsidRPr="00FB581E" w14:paraId="2AE37842" w14:textId="77777777" w:rsidTr="005D187E">
        <w:trPr>
          <w:trHeight w:val="289"/>
        </w:trPr>
        <w:tc>
          <w:tcPr>
            <w:tcW w:w="6485" w:type="dxa"/>
            <w:tcBorders>
              <w:top w:val="nil"/>
              <w:left w:val="nil"/>
              <w:bottom w:val="nil"/>
              <w:right w:val="nil"/>
            </w:tcBorders>
            <w:shd w:val="clear" w:color="auto" w:fill="auto"/>
            <w:noWrap/>
            <w:vAlign w:val="center"/>
            <w:hideMark/>
          </w:tcPr>
          <w:p w14:paraId="402D74B7" w14:textId="77777777" w:rsidR="005C60F7" w:rsidRPr="00FB581E" w:rsidRDefault="005C60F7" w:rsidP="005D187E">
            <w:pPr>
              <w:rPr>
                <w:rFonts w:eastAsia="Times New Roman"/>
                <w:color w:val="000000"/>
              </w:rPr>
            </w:pPr>
            <w:r w:rsidRPr="00FB581E">
              <w:rPr>
                <w:rFonts w:eastAsia="Times New Roman"/>
                <w:color w:val="000000"/>
              </w:rPr>
              <w:t>Homologous recombination (HR)</w:t>
            </w:r>
          </w:p>
        </w:tc>
      </w:tr>
      <w:tr w:rsidR="005C60F7" w:rsidRPr="00FB581E" w14:paraId="743880EB" w14:textId="77777777" w:rsidTr="005D187E">
        <w:trPr>
          <w:trHeight w:val="289"/>
        </w:trPr>
        <w:tc>
          <w:tcPr>
            <w:tcW w:w="6485" w:type="dxa"/>
            <w:tcBorders>
              <w:top w:val="nil"/>
              <w:left w:val="nil"/>
              <w:bottom w:val="nil"/>
              <w:right w:val="nil"/>
            </w:tcBorders>
            <w:shd w:val="clear" w:color="auto" w:fill="auto"/>
            <w:noWrap/>
            <w:vAlign w:val="center"/>
            <w:hideMark/>
          </w:tcPr>
          <w:p w14:paraId="73894567" w14:textId="77777777" w:rsidR="005C60F7" w:rsidRPr="00FB581E" w:rsidRDefault="005C60F7" w:rsidP="005D187E">
            <w:pPr>
              <w:rPr>
                <w:rFonts w:eastAsia="Times New Roman"/>
                <w:color w:val="000000"/>
              </w:rPr>
            </w:pPr>
            <w:r w:rsidRPr="00FB581E">
              <w:rPr>
                <w:rFonts w:eastAsia="Times New Roman"/>
                <w:color w:val="000000"/>
              </w:rPr>
              <w:t>Human Epidermal Growth Factor Receptor-2 (HER2)</w:t>
            </w:r>
          </w:p>
        </w:tc>
      </w:tr>
      <w:tr w:rsidR="005C60F7" w:rsidRPr="00FB581E" w14:paraId="17E4743A" w14:textId="77777777" w:rsidTr="005D187E">
        <w:trPr>
          <w:trHeight w:val="289"/>
        </w:trPr>
        <w:tc>
          <w:tcPr>
            <w:tcW w:w="6485" w:type="dxa"/>
            <w:tcBorders>
              <w:top w:val="nil"/>
              <w:left w:val="nil"/>
              <w:bottom w:val="nil"/>
              <w:right w:val="nil"/>
            </w:tcBorders>
            <w:shd w:val="clear" w:color="auto" w:fill="auto"/>
            <w:noWrap/>
            <w:vAlign w:val="center"/>
            <w:hideMark/>
          </w:tcPr>
          <w:p w14:paraId="36B6A4FE" w14:textId="77777777" w:rsidR="005C60F7" w:rsidRPr="00FB581E" w:rsidRDefault="005C60F7" w:rsidP="005D187E">
            <w:pPr>
              <w:rPr>
                <w:rFonts w:eastAsia="Times New Roman"/>
                <w:color w:val="000000"/>
              </w:rPr>
            </w:pPr>
            <w:r w:rsidRPr="00FB581E">
              <w:rPr>
                <w:rFonts w:eastAsia="Times New Roman"/>
                <w:color w:val="000000"/>
              </w:rPr>
              <w:t>ImmunohistoChemistry (IHC)</w:t>
            </w:r>
          </w:p>
        </w:tc>
      </w:tr>
      <w:tr w:rsidR="005C60F7" w:rsidRPr="00FB581E" w14:paraId="15AB6114" w14:textId="77777777" w:rsidTr="005D187E">
        <w:trPr>
          <w:trHeight w:val="289"/>
        </w:trPr>
        <w:tc>
          <w:tcPr>
            <w:tcW w:w="6485" w:type="dxa"/>
            <w:tcBorders>
              <w:top w:val="nil"/>
              <w:left w:val="nil"/>
              <w:bottom w:val="nil"/>
              <w:right w:val="nil"/>
            </w:tcBorders>
            <w:shd w:val="clear" w:color="auto" w:fill="auto"/>
            <w:noWrap/>
            <w:vAlign w:val="center"/>
            <w:hideMark/>
          </w:tcPr>
          <w:p w14:paraId="324B8147" w14:textId="69D3205C" w:rsidR="005C60F7" w:rsidRPr="00FB581E" w:rsidRDefault="00FB581E" w:rsidP="005D187E">
            <w:pPr>
              <w:rPr>
                <w:rFonts w:eastAsia="Times New Roman"/>
                <w:color w:val="000000"/>
              </w:rPr>
            </w:pPr>
            <w:r>
              <w:rPr>
                <w:rFonts w:eastAsia="Times New Roman"/>
                <w:color w:val="000000"/>
              </w:rPr>
              <w:t>K</w:t>
            </w:r>
            <w:r w:rsidR="005C60F7" w:rsidRPr="00FB581E">
              <w:rPr>
                <w:rFonts w:eastAsia="Times New Roman"/>
                <w:color w:val="000000"/>
              </w:rPr>
              <w:t>ilobase (kb)</w:t>
            </w:r>
          </w:p>
        </w:tc>
      </w:tr>
      <w:tr w:rsidR="005C60F7" w:rsidRPr="00FB581E" w14:paraId="2FCDE2AB" w14:textId="77777777" w:rsidTr="005D187E">
        <w:trPr>
          <w:trHeight w:val="289"/>
        </w:trPr>
        <w:tc>
          <w:tcPr>
            <w:tcW w:w="6485" w:type="dxa"/>
            <w:tcBorders>
              <w:top w:val="nil"/>
              <w:left w:val="nil"/>
              <w:bottom w:val="nil"/>
              <w:right w:val="nil"/>
            </w:tcBorders>
            <w:shd w:val="clear" w:color="auto" w:fill="auto"/>
            <w:noWrap/>
            <w:vAlign w:val="center"/>
            <w:hideMark/>
          </w:tcPr>
          <w:p w14:paraId="6AB7FF66" w14:textId="77777777" w:rsidR="005C60F7" w:rsidRPr="00FB581E" w:rsidRDefault="005C60F7" w:rsidP="005D187E">
            <w:pPr>
              <w:rPr>
                <w:rFonts w:eastAsia="Times New Roman"/>
                <w:color w:val="000000"/>
              </w:rPr>
            </w:pPr>
            <w:r w:rsidRPr="00FB581E">
              <w:rPr>
                <w:rFonts w:eastAsia="Times New Roman"/>
                <w:color w:val="000000"/>
              </w:rPr>
              <w:t>Log2 relative ratio (LRR)</w:t>
            </w:r>
          </w:p>
        </w:tc>
      </w:tr>
      <w:tr w:rsidR="005C60F7" w:rsidRPr="00FB581E" w14:paraId="51F8D4B0" w14:textId="77777777" w:rsidTr="005D187E">
        <w:trPr>
          <w:trHeight w:val="289"/>
        </w:trPr>
        <w:tc>
          <w:tcPr>
            <w:tcW w:w="6485" w:type="dxa"/>
            <w:tcBorders>
              <w:top w:val="nil"/>
              <w:left w:val="nil"/>
              <w:bottom w:val="nil"/>
              <w:right w:val="nil"/>
            </w:tcBorders>
            <w:shd w:val="clear" w:color="auto" w:fill="auto"/>
            <w:noWrap/>
            <w:vAlign w:val="center"/>
            <w:hideMark/>
          </w:tcPr>
          <w:p w14:paraId="087D8235" w14:textId="77777777" w:rsidR="005C60F7" w:rsidRPr="00FB581E" w:rsidRDefault="005C60F7" w:rsidP="005D187E">
            <w:pPr>
              <w:rPr>
                <w:rFonts w:eastAsia="Times New Roman"/>
                <w:color w:val="000000"/>
              </w:rPr>
            </w:pPr>
            <w:r w:rsidRPr="00FB581E">
              <w:rPr>
                <w:rFonts w:eastAsia="Times New Roman"/>
                <w:color w:val="000000"/>
              </w:rPr>
              <w:t>Minor allele frequency (MAF)</w:t>
            </w:r>
          </w:p>
        </w:tc>
      </w:tr>
      <w:tr w:rsidR="005C60F7" w:rsidRPr="00FB581E" w14:paraId="0A550F5A" w14:textId="77777777" w:rsidTr="005D187E">
        <w:trPr>
          <w:trHeight w:val="289"/>
        </w:trPr>
        <w:tc>
          <w:tcPr>
            <w:tcW w:w="6485" w:type="dxa"/>
            <w:tcBorders>
              <w:top w:val="nil"/>
              <w:left w:val="nil"/>
              <w:bottom w:val="nil"/>
              <w:right w:val="nil"/>
            </w:tcBorders>
            <w:shd w:val="clear" w:color="auto" w:fill="auto"/>
            <w:noWrap/>
            <w:vAlign w:val="center"/>
            <w:hideMark/>
          </w:tcPr>
          <w:p w14:paraId="52044EEF" w14:textId="77777777" w:rsidR="005C60F7" w:rsidRPr="00FB581E" w:rsidRDefault="005C60F7" w:rsidP="005D187E">
            <w:pPr>
              <w:rPr>
                <w:rFonts w:eastAsia="Times New Roman"/>
                <w:color w:val="000000"/>
              </w:rPr>
            </w:pPr>
            <w:r w:rsidRPr="00FB581E">
              <w:rPr>
                <w:rFonts w:eastAsia="Times New Roman"/>
                <w:color w:val="000000"/>
              </w:rPr>
              <w:t>Next generation sequencing (NGS)</w:t>
            </w:r>
          </w:p>
        </w:tc>
      </w:tr>
      <w:tr w:rsidR="005C60F7" w:rsidRPr="00FB581E" w14:paraId="72CEA6EB" w14:textId="77777777" w:rsidTr="005D187E">
        <w:trPr>
          <w:trHeight w:val="289"/>
        </w:trPr>
        <w:tc>
          <w:tcPr>
            <w:tcW w:w="6485" w:type="dxa"/>
            <w:tcBorders>
              <w:top w:val="nil"/>
              <w:left w:val="nil"/>
              <w:bottom w:val="nil"/>
              <w:right w:val="nil"/>
            </w:tcBorders>
            <w:shd w:val="clear" w:color="auto" w:fill="auto"/>
            <w:noWrap/>
            <w:vAlign w:val="center"/>
            <w:hideMark/>
          </w:tcPr>
          <w:p w14:paraId="7C3AB214" w14:textId="77777777" w:rsidR="005C60F7" w:rsidRPr="00FB581E" w:rsidRDefault="005C60F7" w:rsidP="005D187E">
            <w:pPr>
              <w:rPr>
                <w:rFonts w:eastAsia="Times New Roman"/>
                <w:color w:val="000000"/>
              </w:rPr>
            </w:pPr>
            <w:r w:rsidRPr="00FB581E">
              <w:rPr>
                <w:rFonts w:eastAsia="Times New Roman"/>
                <w:color w:val="000000"/>
              </w:rPr>
              <w:t>Progesterone receptor (PR)</w:t>
            </w:r>
          </w:p>
        </w:tc>
      </w:tr>
      <w:tr w:rsidR="005C60F7" w:rsidRPr="00FB581E" w14:paraId="306603C2" w14:textId="77777777" w:rsidTr="005D187E">
        <w:trPr>
          <w:trHeight w:val="258"/>
        </w:trPr>
        <w:tc>
          <w:tcPr>
            <w:tcW w:w="6485" w:type="dxa"/>
            <w:tcBorders>
              <w:top w:val="nil"/>
              <w:left w:val="nil"/>
              <w:bottom w:val="nil"/>
              <w:right w:val="nil"/>
            </w:tcBorders>
            <w:shd w:val="clear" w:color="auto" w:fill="auto"/>
            <w:noWrap/>
            <w:vAlign w:val="center"/>
            <w:hideMark/>
          </w:tcPr>
          <w:p w14:paraId="7CE676BC" w14:textId="77777777" w:rsidR="005C60F7" w:rsidRPr="00FB581E" w:rsidRDefault="005C60F7" w:rsidP="005D187E">
            <w:pPr>
              <w:rPr>
                <w:rFonts w:eastAsia="Times New Roman"/>
                <w:color w:val="000000"/>
              </w:rPr>
            </w:pPr>
            <w:r w:rsidRPr="00FB581E">
              <w:rPr>
                <w:rFonts w:eastAsia="Times New Roman"/>
                <w:color w:val="000000"/>
              </w:rPr>
              <w:t>Progression free survival (PFS)</w:t>
            </w:r>
          </w:p>
        </w:tc>
      </w:tr>
      <w:tr w:rsidR="005C60F7" w:rsidRPr="00FB581E" w14:paraId="3C74F116" w14:textId="77777777" w:rsidTr="005D187E">
        <w:trPr>
          <w:trHeight w:val="258"/>
        </w:trPr>
        <w:tc>
          <w:tcPr>
            <w:tcW w:w="6485" w:type="dxa"/>
            <w:tcBorders>
              <w:top w:val="nil"/>
              <w:left w:val="nil"/>
              <w:bottom w:val="nil"/>
              <w:right w:val="nil"/>
            </w:tcBorders>
            <w:shd w:val="clear" w:color="auto" w:fill="auto"/>
            <w:noWrap/>
            <w:vAlign w:val="center"/>
            <w:hideMark/>
          </w:tcPr>
          <w:p w14:paraId="54AAEDE3" w14:textId="77777777" w:rsidR="005C60F7" w:rsidRPr="00FB581E" w:rsidRDefault="005C60F7" w:rsidP="005D187E">
            <w:pPr>
              <w:rPr>
                <w:rFonts w:eastAsia="Times New Roman"/>
                <w:color w:val="000000"/>
              </w:rPr>
            </w:pPr>
            <w:r w:rsidRPr="00FB581E">
              <w:rPr>
                <w:rFonts w:eastAsia="Times New Roman"/>
                <w:color w:val="000000"/>
              </w:rPr>
              <w:t>Random forest (RF)</w:t>
            </w:r>
          </w:p>
        </w:tc>
      </w:tr>
      <w:tr w:rsidR="005C60F7" w:rsidRPr="00FB581E" w14:paraId="709CFA30" w14:textId="77777777" w:rsidTr="005D187E">
        <w:trPr>
          <w:trHeight w:val="258"/>
        </w:trPr>
        <w:tc>
          <w:tcPr>
            <w:tcW w:w="6485" w:type="dxa"/>
            <w:tcBorders>
              <w:top w:val="nil"/>
              <w:left w:val="nil"/>
              <w:bottom w:val="nil"/>
              <w:right w:val="nil"/>
            </w:tcBorders>
            <w:shd w:val="clear" w:color="auto" w:fill="auto"/>
            <w:noWrap/>
            <w:vAlign w:val="center"/>
            <w:hideMark/>
          </w:tcPr>
          <w:p w14:paraId="6D51A7BD" w14:textId="77777777" w:rsidR="005C60F7" w:rsidRPr="00FB581E" w:rsidRDefault="005C60F7" w:rsidP="005D187E">
            <w:pPr>
              <w:rPr>
                <w:rFonts w:eastAsia="Times New Roman"/>
                <w:color w:val="000000"/>
              </w:rPr>
            </w:pPr>
            <w:r w:rsidRPr="00FB581E">
              <w:rPr>
                <w:rFonts w:eastAsia="Times New Roman"/>
                <w:color w:val="000000"/>
              </w:rPr>
              <w:t>Support Vector Machine (SVM)</w:t>
            </w:r>
          </w:p>
        </w:tc>
      </w:tr>
      <w:tr w:rsidR="005C60F7" w:rsidRPr="00FB581E" w14:paraId="45F28391" w14:textId="77777777" w:rsidTr="005D187E">
        <w:trPr>
          <w:trHeight w:val="258"/>
        </w:trPr>
        <w:tc>
          <w:tcPr>
            <w:tcW w:w="6485" w:type="dxa"/>
            <w:tcBorders>
              <w:top w:val="nil"/>
              <w:left w:val="nil"/>
              <w:bottom w:val="nil"/>
              <w:right w:val="nil"/>
            </w:tcBorders>
            <w:shd w:val="clear" w:color="auto" w:fill="auto"/>
            <w:noWrap/>
            <w:vAlign w:val="center"/>
            <w:hideMark/>
          </w:tcPr>
          <w:p w14:paraId="5136FF71" w14:textId="77777777" w:rsidR="005C60F7" w:rsidRPr="00FB581E" w:rsidRDefault="005C60F7" w:rsidP="005D187E">
            <w:pPr>
              <w:rPr>
                <w:rFonts w:eastAsia="Times New Roman"/>
                <w:color w:val="000000"/>
              </w:rPr>
            </w:pPr>
            <w:r w:rsidRPr="00FB581E">
              <w:rPr>
                <w:rFonts w:eastAsia="Times New Roman"/>
                <w:color w:val="000000"/>
              </w:rPr>
              <w:t>The Cancer Genome Atlas (TCGA)</w:t>
            </w:r>
          </w:p>
        </w:tc>
      </w:tr>
      <w:tr w:rsidR="005C60F7" w:rsidRPr="00FB581E" w14:paraId="4CD94C57" w14:textId="77777777" w:rsidTr="005D187E">
        <w:trPr>
          <w:trHeight w:val="258"/>
        </w:trPr>
        <w:tc>
          <w:tcPr>
            <w:tcW w:w="6485" w:type="dxa"/>
            <w:tcBorders>
              <w:top w:val="nil"/>
              <w:left w:val="nil"/>
              <w:bottom w:val="nil"/>
              <w:right w:val="nil"/>
            </w:tcBorders>
            <w:shd w:val="clear" w:color="auto" w:fill="auto"/>
            <w:noWrap/>
            <w:vAlign w:val="center"/>
            <w:hideMark/>
          </w:tcPr>
          <w:p w14:paraId="03AE32A3" w14:textId="77777777" w:rsidR="005C60F7" w:rsidRPr="00FB581E" w:rsidRDefault="005C60F7" w:rsidP="005D187E">
            <w:pPr>
              <w:rPr>
                <w:rFonts w:eastAsia="Times New Roman"/>
                <w:color w:val="000000"/>
              </w:rPr>
            </w:pPr>
            <w:r w:rsidRPr="00FB581E">
              <w:rPr>
                <w:rFonts w:eastAsia="Times New Roman"/>
                <w:color w:val="000000"/>
              </w:rPr>
              <w:t>The half maximal inhibitory concentration (IC50)</w:t>
            </w:r>
          </w:p>
        </w:tc>
      </w:tr>
      <w:tr w:rsidR="005C60F7" w:rsidRPr="00FB581E" w14:paraId="41B0F871" w14:textId="77777777" w:rsidTr="005D187E">
        <w:trPr>
          <w:trHeight w:val="258"/>
        </w:trPr>
        <w:tc>
          <w:tcPr>
            <w:tcW w:w="6485" w:type="dxa"/>
            <w:tcBorders>
              <w:top w:val="nil"/>
              <w:left w:val="nil"/>
              <w:bottom w:val="nil"/>
              <w:right w:val="nil"/>
            </w:tcBorders>
            <w:shd w:val="clear" w:color="auto" w:fill="auto"/>
            <w:noWrap/>
            <w:vAlign w:val="center"/>
            <w:hideMark/>
          </w:tcPr>
          <w:p w14:paraId="47527721" w14:textId="77777777" w:rsidR="005C60F7" w:rsidRPr="00FB581E" w:rsidRDefault="005C60F7" w:rsidP="005D187E">
            <w:pPr>
              <w:rPr>
                <w:rFonts w:eastAsia="Times New Roman"/>
                <w:color w:val="000000"/>
              </w:rPr>
            </w:pPr>
            <w:r w:rsidRPr="00FB581E">
              <w:rPr>
                <w:rFonts w:eastAsia="Times New Roman"/>
                <w:color w:val="000000"/>
              </w:rPr>
              <w:t>The International Cancer Genome Consortium (ICGC)</w:t>
            </w:r>
          </w:p>
        </w:tc>
      </w:tr>
      <w:tr w:rsidR="005C60F7" w:rsidRPr="00FB581E" w14:paraId="233A0252" w14:textId="77777777" w:rsidTr="005D187E">
        <w:trPr>
          <w:trHeight w:val="258"/>
        </w:trPr>
        <w:tc>
          <w:tcPr>
            <w:tcW w:w="6485" w:type="dxa"/>
            <w:tcBorders>
              <w:top w:val="nil"/>
              <w:left w:val="nil"/>
              <w:bottom w:val="nil"/>
              <w:right w:val="nil"/>
            </w:tcBorders>
            <w:shd w:val="clear" w:color="auto" w:fill="auto"/>
            <w:noWrap/>
            <w:vAlign w:val="center"/>
            <w:hideMark/>
          </w:tcPr>
          <w:p w14:paraId="3D37DD85" w14:textId="77777777" w:rsidR="005C60F7" w:rsidRPr="00FB581E" w:rsidRDefault="005C60F7" w:rsidP="005D187E">
            <w:pPr>
              <w:rPr>
                <w:rFonts w:eastAsia="Times New Roman"/>
                <w:color w:val="000000"/>
              </w:rPr>
            </w:pPr>
            <w:r w:rsidRPr="00FB581E">
              <w:rPr>
                <w:rFonts w:eastAsia="Times New Roman"/>
                <w:color w:val="000000"/>
              </w:rPr>
              <w:t>Tyrosine kinase inhibitors (TKIs)</w:t>
            </w:r>
          </w:p>
        </w:tc>
      </w:tr>
    </w:tbl>
    <w:p w14:paraId="58BF1F4F" w14:textId="77777777" w:rsidR="00D93DE4" w:rsidRDefault="00D93DE4" w:rsidP="00D93DE4">
      <w:pPr>
        <w:pStyle w:val="Heading1"/>
      </w:pPr>
      <w:bookmarkStart w:id="3" w:name="_Toc468131427"/>
      <w:r w:rsidRPr="001C341E">
        <w:lastRenderedPageBreak/>
        <w:t>Introduction</w:t>
      </w:r>
      <w:bookmarkEnd w:id="3"/>
    </w:p>
    <w:p w14:paraId="3720F364" w14:textId="77777777" w:rsidR="00D93DE4" w:rsidRPr="00A9693B" w:rsidRDefault="00D93DE4" w:rsidP="00D93DE4"/>
    <w:p w14:paraId="06260711" w14:textId="77777777" w:rsidR="00D93DE4" w:rsidRPr="001C341E" w:rsidRDefault="00D93DE4" w:rsidP="00D93DE4">
      <w:pPr>
        <w:pStyle w:val="Heading2"/>
      </w:pPr>
      <w:bookmarkStart w:id="4" w:name="_Toc468131428"/>
      <w:r w:rsidRPr="001C341E">
        <w:t>Cancer and Cancer genomics</w:t>
      </w:r>
      <w:bookmarkEnd w:id="4"/>
    </w:p>
    <w:p w14:paraId="030D1EDC" w14:textId="596AEF1D" w:rsidR="006F2A37" w:rsidRDefault="00D93DE4" w:rsidP="006F2A37">
      <w:pPr>
        <w:pStyle w:val="ListParagraph"/>
      </w:pPr>
      <w:r w:rsidRPr="001C341E">
        <w:t xml:space="preserve">The human genome carries nearly all the information that one inherited from </w:t>
      </w:r>
      <w:r>
        <w:t>its</w:t>
      </w:r>
      <w:r w:rsidRPr="001C341E">
        <w:t xml:space="preserve"> ancestor</w:t>
      </w:r>
      <w:r>
        <w:t>s</w:t>
      </w:r>
      <w:r w:rsidRPr="001C341E">
        <w:t xml:space="preserve">, to form cells with different functions that develop into extremely complicated organisms. </w:t>
      </w:r>
      <w:r>
        <w:t xml:space="preserve">The DNA code is translated into protein products, which then form complex interactive networks (also called pathways) that are critical for cell proliferation, cell division, cell migration, programmed cell death or </w:t>
      </w:r>
      <w:r w:rsidRPr="001C341E">
        <w:t>D</w:t>
      </w:r>
      <w:r>
        <w:t>NA repair.</w:t>
      </w:r>
    </w:p>
    <w:p w14:paraId="782E8EB1" w14:textId="77777777" w:rsidR="006F2A37" w:rsidRPr="001C341E" w:rsidRDefault="006F2A37" w:rsidP="006F2A37">
      <w:pPr>
        <w:pStyle w:val="ListParagraph"/>
      </w:pPr>
    </w:p>
    <w:p w14:paraId="543B2CE4" w14:textId="69455BCC" w:rsidR="00D93DE4" w:rsidRDefault="00D93DE4" w:rsidP="00294AC9">
      <w:pPr>
        <w:pStyle w:val="ListParagraph"/>
      </w:pPr>
      <w:r>
        <w:t xml:space="preserve">It took </w:t>
      </w:r>
      <w:r w:rsidRPr="001C341E">
        <w:t xml:space="preserve">scientists </w:t>
      </w:r>
      <w:r>
        <w:t>several</w:t>
      </w:r>
      <w:r w:rsidRPr="001C341E">
        <w:t xml:space="preserve"> decades from thinking </w:t>
      </w:r>
      <w:r>
        <w:t>neoplastic tumors</w:t>
      </w:r>
      <w:r w:rsidRPr="001C341E">
        <w:t xml:space="preserve"> are foreign bodies that have invaded the patients to </w:t>
      </w:r>
      <w:r>
        <w:t>prove that</w:t>
      </w:r>
      <w:r w:rsidRPr="001C341E">
        <w:t xml:space="preserve"> cancer arise </w:t>
      </w:r>
      <w:r>
        <w:t xml:space="preserve">from </w:t>
      </w:r>
      <w:r w:rsidRPr="001C341E">
        <w:t xml:space="preserve">the acquisition of genomic alterations in </w:t>
      </w:r>
      <w:r>
        <w:t>the</w:t>
      </w:r>
      <w:r w:rsidRPr="001C341E">
        <w:t xml:space="preserve"> genomes</w:t>
      </w:r>
      <w:r>
        <w:t xml:space="preserve"> of the patients’ cells that</w:t>
      </w:r>
      <w:r w:rsidRPr="001C341E">
        <w:t xml:space="preserve"> fundamentally alter the function of the protein </w:t>
      </w:r>
      <w:r>
        <w:t>products of key genes transformation these into tumor cells. This</w:t>
      </w:r>
      <w:r w:rsidRPr="001C341E">
        <w:t xml:space="preserve"> </w:t>
      </w:r>
      <w:r>
        <w:t xml:space="preserve">established the fundamental idea </w:t>
      </w:r>
      <w:r w:rsidRPr="001C341E">
        <w:t xml:space="preserve">that genomic alterations have an important implication in both </w:t>
      </w:r>
      <w:r>
        <w:t xml:space="preserve">the </w:t>
      </w:r>
      <w:r w:rsidRPr="001C341E">
        <w:t xml:space="preserve">diagnostic and prognostic of cancer. </w:t>
      </w:r>
      <w:r>
        <w:t>The idea changing was initially b</w:t>
      </w:r>
      <w:r w:rsidRPr="001C341E">
        <w:t>rought up</w:t>
      </w:r>
      <w:r>
        <w:t xml:space="preserve"> in </w:t>
      </w:r>
      <w:r w:rsidRPr="001C341E">
        <w:t>the late nineteenth century</w:t>
      </w:r>
      <w:r>
        <w:t xml:space="preserve"> when</w:t>
      </w:r>
      <w:r w:rsidRPr="001C341E">
        <w:t xml:space="preserve"> scientists have observed chromosomal abnormalities in cancer cells under </w:t>
      </w:r>
      <w:r>
        <w:t xml:space="preserve">a </w:t>
      </w:r>
      <w:r w:rsidRPr="001C341E">
        <w:t xml:space="preserve">microscope </w:t>
      </w:r>
      <w:r w:rsidRPr="001C341E">
        <w:fldChar w:fldCharType="begin">
          <w:fldData xml:space="preserve">PEVuZE5vdGU+PENpdGU+PEF1dGhvcj5Cb3Zlcmk8L0F1dGhvcj48WWVhcj4yMDA4PC9ZZWFyPjxJ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</w:fldData>
        </w:fldChar>
      </w:r>
      <w:r w:rsidR="00C71E19">
        <w:instrText xml:space="preserve"> ADDIN EN.CITE </w:instrText>
      </w:r>
      <w:r w:rsidR="00C71E19">
        <w:fldChar w:fldCharType="begin">
          <w:fldData xml:space="preserve">PEVuZE5vdGU+PENpdGU+PEF1dGhvcj5Cb3Zlcmk8L0F1dGhvcj48WWVhcj4yMDA4PC9ZZWFyPjxJ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</w:fldData>
        </w:fldChar>
      </w:r>
      <w:r w:rsidR="00C71E19">
        <w:instrText xml:space="preserve"> ADDIN EN.CITE.DATA </w:instrText>
      </w:r>
      <w:r w:rsidR="00C71E19">
        <w:fldChar w:fldCharType="end"/>
      </w:r>
      <w:r w:rsidRPr="001C341E">
        <w:fldChar w:fldCharType="separate"/>
      </w:r>
      <w:r w:rsidR="00C71E19">
        <w:rPr>
          <w:noProof/>
        </w:rPr>
        <w:t>(Boveri 2008; von Hansemann 1890; Boveri 1914)</w:t>
      </w:r>
      <w:r w:rsidRPr="001C341E">
        <w:fldChar w:fldCharType="end"/>
      </w:r>
      <w:r>
        <w:t xml:space="preserve">. </w:t>
      </w:r>
    </w:p>
    <w:p w14:paraId="2FF57FA4" w14:textId="77777777" w:rsidR="006F2A37" w:rsidRPr="001C341E" w:rsidRDefault="006F2A37" w:rsidP="00294AC9">
      <w:pPr>
        <w:pStyle w:val="ListParagraph"/>
      </w:pPr>
    </w:p>
    <w:p w14:paraId="7D35F9C5" w14:textId="3872698C" w:rsidR="00D93DE4" w:rsidRDefault="00D93DE4" w:rsidP="00294AC9">
      <w:pPr>
        <w:pStyle w:val="ListParagraph"/>
      </w:pPr>
      <w:r w:rsidRPr="001C341E">
        <w:t xml:space="preserve">A genomic alteration can be either germline and is presented in every cell of the human body, </w:t>
      </w:r>
      <w:r>
        <w:t>or somatic if it</w:t>
      </w:r>
      <w:r w:rsidRPr="001C341E">
        <w:t xml:space="preserve"> is acquired in a subset of cells during the life time. Both forms of genomic alterations have been observed to be related to cancer. For instance, a germline loss of function mutation in </w:t>
      </w:r>
      <w:r w:rsidRPr="00C645D5">
        <w:rPr>
          <w:i/>
        </w:rPr>
        <w:t>BRCA1</w:t>
      </w:r>
      <w:r w:rsidRPr="001C341E">
        <w:t xml:space="preserve"> or </w:t>
      </w:r>
      <w:r w:rsidRPr="00C645D5">
        <w:rPr>
          <w:i/>
        </w:rPr>
        <w:t>BRCA2</w:t>
      </w:r>
      <w:r w:rsidRPr="001C341E">
        <w:t xml:space="preserve"> gene</w:t>
      </w:r>
      <w:r>
        <w:t>s</w:t>
      </w:r>
      <w:r w:rsidRPr="001C341E">
        <w:t xml:space="preserve"> gives a predisposition to breast cancer for women by increasing their </w:t>
      </w:r>
      <w:r>
        <w:lastRenderedPageBreak/>
        <w:t>risk</w:t>
      </w:r>
      <w:r w:rsidRPr="001C341E">
        <w:t xml:space="preserve"> of developing </w:t>
      </w:r>
      <w:r>
        <w:t xml:space="preserve">a </w:t>
      </w:r>
      <w:r w:rsidRPr="001C341E">
        <w:t xml:space="preserve">breast or ovarian cancer </w:t>
      </w:r>
      <w:r>
        <w:t xml:space="preserve">by </w:t>
      </w:r>
      <w:r w:rsidRPr="001C341E">
        <w:t xml:space="preserve">five </w:t>
      </w:r>
      <w:r>
        <w:t>as compared to the rest of the women population</w:t>
      </w:r>
      <w:r w:rsidRPr="001C341E">
        <w:t xml:space="preserve">. </w:t>
      </w:r>
      <w:r>
        <w:t xml:space="preserve">Although </w:t>
      </w:r>
      <w:r w:rsidRPr="001C341E">
        <w:t>BRCA1</w:t>
      </w:r>
      <w:r>
        <w:t xml:space="preserve">/2 mutations are </w:t>
      </w:r>
      <w:r w:rsidRPr="001C341E">
        <w:t xml:space="preserve">often associated with a type of aggressive breast cancer called triple negative breast cancer with no </w:t>
      </w:r>
      <w:r>
        <w:t>e</w:t>
      </w:r>
      <w:r w:rsidRPr="001C341E">
        <w:t xml:space="preserve">ffective treatment, patients with this mutation can benefit from a drug targeting </w:t>
      </w:r>
      <w:r>
        <w:t>PARP,</w:t>
      </w:r>
      <w:r w:rsidRPr="001C341E">
        <w:t xml:space="preserve"> a </w:t>
      </w:r>
      <w:r>
        <w:t xml:space="preserve">member of a </w:t>
      </w:r>
      <w:r w:rsidRPr="001C341E">
        <w:t xml:space="preserve">family of enzymes involved in base </w:t>
      </w:r>
      <w:r>
        <w:t>excision repair (BER),</w:t>
      </w:r>
      <w:r w:rsidRPr="001C341E">
        <w:t xml:space="preserve"> </w:t>
      </w:r>
      <w:r>
        <w:t>an</w:t>
      </w:r>
      <w:r w:rsidRPr="001C341E">
        <w:t xml:space="preserve"> important DNA repair mechanism. </w:t>
      </w:r>
      <w:r>
        <w:t xml:space="preserve">While </w:t>
      </w:r>
      <w:r w:rsidRPr="001C341E">
        <w:t>BRCA1/2 genes play important roles in the homologous recombination (HR) DNA repair mechanism</w:t>
      </w:r>
      <w:r>
        <w:t>, the</w:t>
      </w:r>
      <w:r w:rsidRPr="001C341E">
        <w:t xml:space="preserve"> inhibit</w:t>
      </w:r>
      <w:r>
        <w:t>ion of</w:t>
      </w:r>
      <w:r w:rsidRPr="001C341E">
        <w:t xml:space="preserve"> PARP</w:t>
      </w:r>
      <w:r>
        <w:t xml:space="preserve"> leads to</w:t>
      </w:r>
      <w:r w:rsidRPr="001C341E">
        <w:t xml:space="preserve"> </w:t>
      </w:r>
      <w:r>
        <w:t xml:space="preserve">the loss of </w:t>
      </w:r>
      <w:r w:rsidRPr="001C341E">
        <w:t>2 main DNA repair mechanisms</w:t>
      </w:r>
      <w:r>
        <w:t xml:space="preserve"> in the cancer cells,</w:t>
      </w:r>
      <w:r w:rsidRPr="001C341E">
        <w:t xml:space="preserve"> </w:t>
      </w:r>
      <w:r>
        <w:t xml:space="preserve">creating a synthetic lethal </w:t>
      </w:r>
      <w:r>
        <w:fldChar w:fldCharType="begin"/>
      </w:r>
      <w:r>
        <w:instrText xml:space="preserve"> ADDIN EN.CITE &lt;EndNote&gt;&lt;Cite&gt;&lt;Author&gt;Kaelin&lt;/Author&gt;&lt;Year&gt;2005&lt;/Year&gt;&lt;IDText&gt;The concept of synthetic lethality in the context of anticancer therapy&lt;/IDText&gt;&lt;DisplayText&gt;(Kaelin 2005)&lt;/DisplayText&gt;&lt;record&gt;&lt;dates&gt;&lt;pub-dates&gt;&lt;date&gt;Sep&lt;/date&gt;&lt;/pub-dates&gt;&lt;year&gt;2005&lt;/year&gt;&lt;/dates&gt;&lt;keywords&gt;&lt;keyword&gt;Animals&lt;/keyword&gt;&lt;keyword&gt;Antineoplastic Agents&lt;/keyword&gt;&lt;keyword&gt;Genes, Lethal&lt;/keyword&gt;&lt;keyword&gt;Humans&lt;/keyword&gt;&lt;keyword&gt;Models, Genetic&lt;/keyword&gt;&lt;keyword&gt;Neoplasms&lt;/keyword&gt;&lt;/keywords&gt;&lt;urls&gt;&lt;related-urls&gt;&lt;url&gt;https://www.ncbi.nlm.nih.gov/pubmed/16110319&lt;/url&gt;&lt;/related-urls&gt;&lt;/urls&gt;&lt;isbn&gt;1474-175X&lt;/isbn&gt;&lt;titles&gt;&lt;title&gt;The concept of synthetic lethality in the context of anticancer therapy&lt;/title&gt;&lt;secondary-title&gt;Nat Rev Cancer&lt;/secondary-title&gt;&lt;/titles&gt;&lt;pages&gt;689-98&lt;/pages&gt;&lt;number&gt;9&lt;/number&gt;&lt;contributors&gt;&lt;authors&gt;&lt;author&gt;Kaelin, W. G.&lt;/author&gt;&lt;/authors&gt;&lt;/contributors&gt;&lt;language&gt;eng&lt;/language&gt;&lt;added-date format="utc"&gt;1476030766&lt;/added-date&gt;&lt;ref-type name="Journal Article"&gt;17&lt;/ref-type&gt;&lt;rec-number&gt;102&lt;/rec-number&gt;&lt;last-updated-date format="utc"&gt;1476030766&lt;/last-updated-date&gt;&lt;accession-num&gt;16110319&lt;/accession-num&gt;&lt;electronic-resource-num&gt;10.1038/nrc1691&lt;/electronic-resource-num&gt;&lt;volume&gt;5&lt;/volume&gt;&lt;/record&gt;&lt;/Cite&gt;&lt;/EndNote&gt;</w:instrText>
      </w:r>
      <w:r>
        <w:fldChar w:fldCharType="separate"/>
      </w:r>
      <w:r>
        <w:rPr>
          <w:noProof/>
        </w:rPr>
        <w:t>(Kaelin 2005)</w:t>
      </w:r>
      <w:r>
        <w:fldChar w:fldCharType="end"/>
      </w:r>
      <w:r>
        <w:t xml:space="preserve"> phenomenon</w:t>
      </w:r>
      <w:r w:rsidRPr="001C341E">
        <w:t xml:space="preserve"> </w:t>
      </w:r>
      <w:r>
        <w:t>leading</w:t>
      </w:r>
      <w:r w:rsidRPr="001C341E">
        <w:t xml:space="preserve"> to cell death</w:t>
      </w:r>
      <w:r>
        <w:t xml:space="preserve"> (</w:t>
      </w:r>
      <w:fldSimple w:instr=" REF _Ref464481102 ">
        <w:r w:rsidR="0088566C">
          <w:t xml:space="preserve">Figure </w:t>
        </w:r>
        <w:r w:rsidR="0088566C">
          <w:rPr>
            <w:noProof/>
          </w:rPr>
          <w:t>1</w:t>
        </w:r>
      </w:fldSimple>
      <w:r>
        <w:t xml:space="preserve">). </w:t>
      </w:r>
    </w:p>
    <w:p w14:paraId="1ABBFDB2" w14:textId="77777777" w:rsidR="00D93DE4" w:rsidRDefault="00D93DE4" w:rsidP="00294AC9">
      <w:pPr>
        <w:pStyle w:val="ListParagraph"/>
      </w:pPr>
    </w:p>
    <w:p w14:paraId="39004458" w14:textId="77777777" w:rsidR="00D93DE4" w:rsidRDefault="00D93DE4"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51EABC53" w14:textId="77777777" w:rsidTr="006F2A37">
        <w:tc>
          <w:tcPr>
            <w:tcW w:w="9469" w:type="dxa"/>
            <w:tcBorders>
              <w:top w:val="nil"/>
              <w:left w:val="nil"/>
              <w:bottom w:val="nil"/>
              <w:right w:val="nil"/>
            </w:tcBorders>
          </w:tcPr>
          <w:p w14:paraId="5A4AC407" w14:textId="77777777" w:rsidR="00D93DE4" w:rsidRDefault="00D93DE4" w:rsidP="00FD50EF">
            <w:pPr>
              <w:pStyle w:val="ListParagraph"/>
              <w:jc w:val="center"/>
            </w:pPr>
            <w:r>
              <w:rPr>
                <w:noProof/>
              </w:rPr>
              <w:drawing>
                <wp:inline distT="0" distB="0" distL="0" distR="0" wp14:anchorId="6D3603EE" wp14:editId="4C41C5DC">
                  <wp:extent cx="2940146" cy="2123440"/>
                  <wp:effectExtent l="0" t="0" r="635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ynthetic lethality.png"/>
                          <pic:cNvPicPr/>
                        </pic:nvPicPr>
                        <pic:blipFill>
                          <a:blip r:embed="rId8">
                            <a:extLst>
                              <a:ext uri="{28A0092B-C50C-407E-A947-70E740481C1C}">
                                <a14:useLocalDpi xmlns:a14="http://schemas.microsoft.com/office/drawing/2010/main" val="0"/>
                              </a:ext>
                            </a:extLst>
                          </a:blip>
                          <a:stretch>
                            <a:fillRect/>
                          </a:stretch>
                        </pic:blipFill>
                        <pic:spPr>
                          <a:xfrm>
                            <a:off x="0" y="0"/>
                            <a:ext cx="2980610" cy="2152664"/>
                          </a:xfrm>
                          <a:prstGeom prst="rect">
                            <a:avLst/>
                          </a:prstGeom>
                        </pic:spPr>
                      </pic:pic>
                    </a:graphicData>
                  </a:graphic>
                </wp:inline>
              </w:drawing>
            </w:r>
          </w:p>
          <w:p w14:paraId="014F1524" w14:textId="472A8152" w:rsidR="00D93DE4" w:rsidRDefault="00D93DE4" w:rsidP="006F2A37">
            <w:pPr>
              <w:pStyle w:val="NoSpacing"/>
              <w:rPr>
                <w:szCs w:val="22"/>
              </w:rPr>
            </w:pPr>
            <w:bookmarkStart w:id="5" w:name="_Ref464481102"/>
            <w:bookmarkStart w:id="6" w:name="_Toc464602339"/>
            <w:bookmarkStart w:id="7" w:name="_Toc464603668"/>
            <w:r>
              <w:t xml:space="preserve">Figure </w:t>
            </w:r>
            <w:fldSimple w:instr=" SEQ Figure \* ARABIC ">
              <w:r w:rsidR="0088566C">
                <w:rPr>
                  <w:noProof/>
                </w:rPr>
                <w:t>1</w:t>
              </w:r>
            </w:fldSimple>
            <w:bookmarkEnd w:id="5"/>
            <w:r>
              <w:t xml:space="preserve">. </w:t>
            </w:r>
            <w:r w:rsidRPr="00327F72">
              <w:t xml:space="preserve">A normal cell with intact BRCA and PARP functions is able to repair DNA normally (A). In a tumor cell with a mutation in BRCA, intact PARP function results in ability to repair DNA and subsequent viability (B). Central to the use of PARP inhibitors in the treatment of patients with malignancy related to BRCA1/2 mutations is the concept of synthetic lethality </w:t>
            </w:r>
            <w:r>
              <w:rPr>
                <w:rStyle w:val="NoSpacingChar"/>
              </w:rPr>
              <w:fldChar w:fldCharType="begin"/>
            </w:r>
            <w:r>
              <w:rPr>
                <w:rStyle w:val="NoSpacingChar"/>
              </w:rPr>
              <w:instrText xml:space="preserve"> ADDIN EN.CITE &lt;EndNote&gt;&lt;Cite&gt;&lt;Author&gt;Rios&lt;/Author&gt;&lt;Year&gt;2011&lt;/Year&gt;&lt;IDText&gt;PARP inhibitors in breast cancer: BRCA and beyond&lt;/IDText&gt;&lt;DisplayText&gt;(Rios and Puhalla 2011)&lt;/DisplayText&gt;&lt;record&gt;&lt;dates&gt;&lt;pub-dates&gt;&lt;date&gt;Oct&lt;/date&gt;&lt;/pub-dates&gt;&lt;year&gt;2011&lt;/year&gt;&lt;/dates&gt;&lt;keywords&gt;&lt;keyword&gt;Breast Neoplasms&lt;/keyword&gt;&lt;keyword&gt;DNA Repair&lt;/keyword&gt;&lt;keyword&gt;Enzyme Inhibitors&lt;/keyword&gt;&lt;keyword&gt;Female&lt;/keyword&gt;&lt;keyword&gt;Genes, BRCA1&lt;/keyword&gt;&lt;keyword&gt;Genes, BRCA2&lt;/keyword&gt;&lt;keyword&gt;Humans&lt;/keyword&gt;&lt;keyword&gt;Mutation&lt;/keyword&gt;&lt;keyword&gt;Poly(ADP-ribose) Polymerase Inhibitors&lt;/keyword&gt;&lt;keyword&gt;Poly(ADP-ribose) Polymerases&lt;/keyword&gt;&lt;/keywords&gt;&lt;urls&gt;&lt;related-urls&gt;&lt;url&gt;https://www.ncbi.nlm.nih.gov/pubmed/22106552&lt;/url&gt;&lt;/related-urls&gt;&lt;/urls&gt;&lt;isbn&gt;0890-9091&lt;/isbn&gt;&lt;titles&gt;&lt;title&gt;PARP inhibitors in breast cancer: BRCA and beyond&lt;/title&gt;&lt;secondary-title&gt;Oncology (Williston Park)&lt;/secondary-title&gt;&lt;/titles&gt;&lt;pages&gt;1014-25&lt;/pages&gt;&lt;number&gt;11&lt;/number&gt;&lt;contributors&gt;&lt;authors&gt;&lt;author&gt;Rios, J.&lt;/author&gt;&lt;author&gt;Puhalla, S.&lt;/author&gt;&lt;/authors&gt;&lt;/contributors&gt;&lt;language&gt;eng&lt;/language&gt;&lt;added-date format="utc"&gt;1476280863&lt;/added-date&gt;&lt;ref-type name="Journal Article"&gt;17&lt;/ref-type&gt;&lt;rec-number&gt;125&lt;/rec-number&gt;&lt;last-updated-date format="utc"&gt;1476280863&lt;/last-updated-date&gt;&lt;accession-num&gt;22106552&lt;/accession-num&gt;&lt;volume&gt;25&lt;/volume&gt;&lt;/record&gt;&lt;/Cite&gt;&lt;/EndNote&gt;</w:instrText>
            </w:r>
            <w:r>
              <w:rPr>
                <w:rStyle w:val="NoSpacingChar"/>
              </w:rPr>
              <w:fldChar w:fldCharType="separate"/>
            </w:r>
            <w:r>
              <w:rPr>
                <w:rStyle w:val="NoSpacingChar"/>
                <w:noProof/>
              </w:rPr>
              <w:t>(Rios and Puhalla 2011)</w:t>
            </w:r>
            <w:r>
              <w:rPr>
                <w:rStyle w:val="NoSpacingChar"/>
              </w:rPr>
              <w:fldChar w:fldCharType="end"/>
            </w:r>
            <w:r w:rsidRPr="00327F72">
              <w:t>.</w:t>
            </w:r>
            <w:bookmarkEnd w:id="6"/>
            <w:bookmarkEnd w:id="7"/>
          </w:p>
        </w:tc>
      </w:tr>
    </w:tbl>
    <w:p w14:paraId="3547A97A" w14:textId="77777777" w:rsidR="00D93DE4" w:rsidRDefault="00D93DE4" w:rsidP="00294AC9">
      <w:pPr>
        <w:pStyle w:val="ListParagraph"/>
      </w:pPr>
    </w:p>
    <w:p w14:paraId="193D6CCA" w14:textId="18802507" w:rsidR="00D93DE4" w:rsidRDefault="00D93DE4" w:rsidP="00294AC9">
      <w:pPr>
        <w:pStyle w:val="ListParagraph"/>
      </w:pPr>
      <w:r w:rsidRPr="00294AC9">
        <w:lastRenderedPageBreak/>
        <w:t xml:space="preserve">One other example of cancer related genomic alteration is the amplification of the Human Epidermal Growth Factor Receptor-2 (HER2) in breast cancer patients. HER2 is a protein that activate intracellular signaling pathways in response to extracellular signals, and is implicated in the pathogenesis of human breast cancer by increasing invasiveness, proliferation and tumorigenicity of cells when over-expressed </w:t>
      </w:r>
      <w:r w:rsidRPr="00294AC9">
        <w:fldChar w:fldCharType="begin"/>
      </w:r>
      <w:r w:rsidRPr="00294AC9">
        <w:instrText xml:space="preserve"> ADDIN EN.CITE &lt;EndNote&gt;&lt;Cite&gt;&lt;Author&gt;Slamon&lt;/Author&gt;&lt;Year&gt;1987&lt;/Year&gt;&lt;IDText&gt;Human breast cancer: correlation of relapse and survival with amplification of the HER-2/neu oncogene&lt;/IDText&gt;&lt;DisplayText&gt;(Slamon, et al. 1987)&lt;/DisplayText&gt;&lt;record&gt;&lt;dates&gt;&lt;pub-dates&gt;&lt;date&gt;Jan&lt;/date&gt;&lt;/pub-dates&gt;&lt;year&gt;1987&lt;/year&gt;&lt;/dates&gt;&lt;keywords&gt;&lt;keyword&gt;Axilla&lt;/keyword&gt;&lt;keyword&gt;Breast Neoplasms&lt;/keyword&gt;&lt;keyword&gt;DNA&lt;/keyword&gt;&lt;keyword&gt;Female&lt;/keyword&gt;&lt;keyword&gt;Gene Amplification&lt;/keyword&gt;&lt;keyword&gt;Humans&lt;/keyword&gt;&lt;keyword&gt;Lymph Nodes&lt;/keyword&gt;&lt;keyword&gt;Neoplasm Recurrence, Local&lt;/keyword&gt;&lt;keyword&gt;Nucleic Acid Hybridization&lt;/keyword&gt;&lt;keyword&gt;Oncogenes&lt;/keyword&gt;&lt;keyword&gt;Prognosis&lt;/keyword&gt;&lt;keyword&gt;Receptor, Epidermal Growth Factor&lt;/keyword&gt;&lt;/keywords&gt;&lt;urls&gt;&lt;related-urls&gt;&lt;url&gt;https://www.ncbi.nlm.nih.gov/pubmed/3798106&lt;/url&gt;&lt;/related-urls&gt;&lt;/urls&gt;&lt;isbn&gt;0036-8075&lt;/isbn&gt;&lt;titles&gt;&lt;title&gt;Human breast cancer: correlation of relapse and survival with amplification of the HER-2/neu oncogene&lt;/title&gt;&lt;secondary-title&gt;Science&lt;/secondary-title&gt;&lt;/titles&gt;&lt;pages&gt;177-82&lt;/pages&gt;&lt;number&gt;4785&lt;/number&gt;&lt;contributors&gt;&lt;authors&gt;&lt;author&gt;Slamon, D. J.&lt;/author&gt;&lt;author&gt;Clark, G. M.&lt;/author&gt;&lt;author&gt;Wong, S. G.&lt;/author&gt;&lt;author&gt;Levin, W. J.&lt;/author&gt;&lt;author&gt;Ullrich, A.&lt;/author&gt;&lt;author&gt;McGuire, W. L.&lt;/author&gt;&lt;/authors&gt;&lt;/contributors&gt;&lt;language&gt;eng&lt;/language&gt;&lt;added-date format="utc"&gt;1473088436&lt;/added-date&gt;&lt;ref-type name="Journal Article"&gt;17&lt;/ref-type&gt;&lt;rec-number&gt;28&lt;/rec-number&gt;&lt;last-updated-date format="utc"&gt;1473088436&lt;/last-updated-date&gt;&lt;accession-num&gt;3798106&lt;/accession-num&gt;&lt;volume&gt;235&lt;/volume&gt;&lt;/record&gt;&lt;/Cite&gt;&lt;/EndNote&gt;</w:instrText>
      </w:r>
      <w:r w:rsidRPr="00294AC9">
        <w:fldChar w:fldCharType="separate"/>
      </w:r>
      <w:r w:rsidRPr="00294AC9">
        <w:t>(Slamon, et al. 1987)</w:t>
      </w:r>
      <w:r w:rsidRPr="00294AC9">
        <w:fldChar w:fldCharType="end"/>
      </w:r>
      <w:r w:rsidRPr="00294AC9">
        <w:t xml:space="preserve">. HER2 is amplified or over-expressed in 20% to 30% of breast cancer patients. Inhibiting HER2 in breast cancer patients with amplification or overexpression has shown significant increase of time to disease progression and higher response rates than chemotherapy alone </w:t>
      </w:r>
      <w:r w:rsidRPr="00294AC9">
        <w:fldChar w:fldCharType="begin"/>
      </w:r>
      <w:r w:rsidRPr="00294AC9">
        <w:instrText xml:space="preserve"> ADDIN EN.CITE &lt;EndNote&gt;&lt;Cite&gt;&lt;Author&gt;Slamon&lt;/Author&gt;&lt;Year&gt;1987&lt;/Year&gt;&lt;IDText&gt;Human breast cancer: correlation of relapse and survival with amplification of the HER-2/neu oncogene&lt;/IDText&gt;&lt;DisplayText&gt;(Slamon, et al. 1987)&lt;/DisplayText&gt;&lt;record&gt;&lt;dates&gt;&lt;pub-dates&gt;&lt;date&gt;Jan&lt;/date&gt;&lt;/pub-dates&gt;&lt;year&gt;1987&lt;/year&gt;&lt;/dates&gt;&lt;keywords&gt;&lt;keyword&gt;Axilla&lt;/keyword&gt;&lt;keyword&gt;Breast Neoplasms&lt;/keyword&gt;&lt;keyword&gt;DNA&lt;/keyword&gt;&lt;keyword&gt;Female&lt;/keyword&gt;&lt;keyword&gt;Gene Amplification&lt;/keyword&gt;&lt;keyword&gt;Humans&lt;/keyword&gt;&lt;keyword&gt;Lymph Nodes&lt;/keyword&gt;&lt;keyword&gt;Neoplasm Recurrence, Local&lt;/keyword&gt;&lt;keyword&gt;Nucleic Acid Hybridization&lt;/keyword&gt;&lt;keyword&gt;Oncogenes&lt;/keyword&gt;&lt;keyword&gt;Prognosis&lt;/keyword&gt;&lt;keyword&gt;Receptor, Epidermal Growth Factor&lt;/keyword&gt;&lt;/keywords&gt;&lt;urls&gt;&lt;related-urls&gt;&lt;url&gt;https://www.ncbi.nlm.nih.gov/pubmed/3798106&lt;/url&gt;&lt;/related-urls&gt;&lt;/urls&gt;&lt;isbn&gt;0036-8075&lt;/isbn&gt;&lt;titles&gt;&lt;title&gt;Human breast cancer: correlation of relapse and survival with amplification of the HER-2/neu oncogene&lt;/title&gt;&lt;secondary-title&gt;Science&lt;/secondary-title&gt;&lt;/titles&gt;&lt;pages&gt;177-82&lt;/pages&gt;&lt;number&gt;4785&lt;/number&gt;&lt;contributors&gt;&lt;authors&gt;&lt;author&gt;Slamon, D. J.&lt;/author&gt;&lt;author&gt;Clark, G. M.&lt;/author&gt;&lt;author&gt;Wong, S. G.&lt;/author&gt;&lt;author&gt;Levin, W. J.&lt;/author&gt;&lt;author&gt;Ullrich, A.&lt;/author&gt;&lt;author&gt;McGuire, W. L.&lt;/author&gt;&lt;/authors&gt;&lt;/contributors&gt;&lt;language&gt;eng&lt;/language&gt;&lt;added-date format="utc"&gt;1473088436&lt;/added-date&gt;&lt;ref-type name="Journal Article"&gt;17&lt;/ref-type&gt;&lt;rec-number&gt;28&lt;/rec-number&gt;&lt;last-updated-date format="utc"&gt;1473088436&lt;/last-updated-date&gt;&lt;accession-num&gt;3798106&lt;/accession-num&gt;&lt;volume&gt;235&lt;/volume&gt;&lt;/record&gt;&lt;/Cite&gt;&lt;/EndNote&gt;</w:instrText>
      </w:r>
      <w:r w:rsidRPr="00294AC9">
        <w:fldChar w:fldCharType="separate"/>
      </w:r>
      <w:r w:rsidRPr="00294AC9">
        <w:t>(Slamon, et al. 1987)</w:t>
      </w:r>
      <w:r w:rsidRPr="00294AC9">
        <w:fldChar w:fldCharType="end"/>
      </w:r>
      <w:r w:rsidRPr="00294AC9">
        <w:t>. These two examples have demonstrated that the genomic alterations are important biomarkers for defining cancer treatment strategy and thus improving drug response.</w:t>
      </w:r>
      <w:r w:rsidRPr="00923D80">
        <w:t xml:space="preserve"> </w:t>
      </w:r>
    </w:p>
    <w:p w14:paraId="64832F16" w14:textId="77777777" w:rsidR="00D93DE4" w:rsidRPr="00923D80" w:rsidRDefault="00D93DE4" w:rsidP="00294AC9">
      <w:pPr>
        <w:pStyle w:val="ListParagraph"/>
      </w:pPr>
    </w:p>
    <w:p w14:paraId="17B2578E" w14:textId="2580BC47" w:rsidR="00D93DE4" w:rsidRPr="00385464" w:rsidRDefault="00D93DE4" w:rsidP="00D93DE4">
      <w:pPr>
        <w:pStyle w:val="Heading3"/>
      </w:pPr>
      <w:bookmarkStart w:id="8" w:name="_Toc468131429"/>
      <w:r w:rsidRPr="001C341E">
        <w:t>Cancer related genes</w:t>
      </w:r>
      <w:bookmarkEnd w:id="8"/>
      <w:r w:rsidRPr="001C341E">
        <w:t xml:space="preserve"> </w:t>
      </w:r>
    </w:p>
    <w:p w14:paraId="2FD5A007" w14:textId="2FF71ACF" w:rsidR="00D93DE4" w:rsidRDefault="00D93DE4" w:rsidP="00294AC9">
      <w:pPr>
        <w:pStyle w:val="ListParagraph"/>
      </w:pPr>
      <w:r w:rsidRPr="001C341E">
        <w:t>Giv</w:t>
      </w:r>
      <w:r>
        <w:t>en</w:t>
      </w:r>
      <w:r w:rsidRPr="001C341E">
        <w:t xml:space="preserve"> the huge number of cells in a human body and the non-stop processes of DNA replication and DNA </w:t>
      </w:r>
      <w:r>
        <w:t>repair</w:t>
      </w:r>
      <w:r w:rsidRPr="001C341E">
        <w:t xml:space="preserve"> in cells undergo</w:t>
      </w:r>
      <w:r>
        <w:t>ing</w:t>
      </w:r>
      <w:r w:rsidRPr="001C341E">
        <w:t xml:space="preserve"> division</w:t>
      </w:r>
      <w:r>
        <w:t>s</w:t>
      </w:r>
      <w:r w:rsidRPr="001C341E">
        <w:t xml:space="preserve">, the occurrence of somatic </w:t>
      </w:r>
      <w:r>
        <w:t>alteration</w:t>
      </w:r>
      <w:r w:rsidRPr="001C341E">
        <w:t xml:space="preserve"> is not only frequent but also inevitable</w:t>
      </w:r>
      <w:r>
        <w:t xml:space="preserve"> </w:t>
      </w:r>
      <w:r>
        <w:fldChar w:fldCharType="begin"/>
      </w:r>
      <w:r>
        <w:instrText xml:space="preserve"> ADDIN EN.CITE &lt;EndNote&gt;&lt;Cite&gt;&lt;Author&gt;Drake&lt;/Author&gt;&lt;Year&gt;1998&lt;/Year&gt;&lt;IDText&gt;Rates of spontaneous mutation&lt;/IDText&gt;&lt;DisplayText&gt;(Drake, et al. 1998)&lt;/DisplayText&gt;&lt;record&gt;&lt;dates&gt;&lt;pub-dates&gt;&lt;date&gt;Apr&lt;/date&gt;&lt;/pub-dates&gt;&lt;year&gt;1998&lt;/year&gt;&lt;/dates&gt;&lt;keywords&gt;&lt;keyword&gt;Animals&lt;/keyword&gt;&lt;keyword&gt;Evolution, Molecular&lt;/keyword&gt;&lt;keyword&gt;Humans&lt;/keyword&gt;&lt;keyword&gt;Mutation&lt;/keyword&gt;&lt;/keywords&gt;&lt;urls&gt;&lt;related-urls&gt;&lt;url&gt;https://www.ncbi.nlm.nih.gov/pubmed/9560386&lt;/url&gt;&lt;/related-urls&gt;&lt;/urls&gt;&lt;isbn&gt;0016-6731&lt;/isbn&gt;&lt;custom2&gt;PMC1460098&lt;/custom2&gt;&lt;titles&gt;&lt;title&gt;Rates of spontaneous mutation&lt;/title&gt;&lt;secondary-title&gt;Genetics&lt;/secondary-title&gt;&lt;/titles&gt;&lt;pages&gt;1667-86&lt;/pages&gt;&lt;number&gt;4&lt;/number&gt;&lt;contributors&gt;&lt;authors&gt;&lt;author&gt;Drake, J. W.&lt;/author&gt;&lt;author&gt;Charlesworth, B.&lt;/author&gt;&lt;author&gt;Charlesworth, D.&lt;/author&gt;&lt;author&gt;Crow, J. F.&lt;/author&gt;&lt;/authors&gt;&lt;/contributors&gt;&lt;language&gt;eng&lt;/language&gt;&lt;added-date format="utc"&gt;1476031355&lt;/added-date&gt;&lt;ref-type name="Journal Article"&gt;17&lt;/ref-type&gt;&lt;rec-number&gt;103&lt;/rec-number&gt;&lt;last-updated-date format="utc"&gt;1476031355&lt;/last-updated-date&gt;&lt;accession-num&gt;9560386&lt;/accession-num&gt;&lt;volume&gt;148&lt;/volume&gt;&lt;/record&gt;&lt;/Cite&gt;&lt;/EndNote&gt;</w:instrText>
      </w:r>
      <w:r>
        <w:fldChar w:fldCharType="separate"/>
      </w:r>
      <w:r>
        <w:rPr>
          <w:noProof/>
        </w:rPr>
        <w:t>(Drake, et al. 1998)</w:t>
      </w:r>
      <w:r>
        <w:fldChar w:fldCharType="end"/>
      </w:r>
      <w:r w:rsidRPr="001C341E">
        <w:t xml:space="preserve">. A </w:t>
      </w:r>
      <w:r>
        <w:t>mutation</w:t>
      </w:r>
      <w:r w:rsidRPr="001C341E">
        <w:t xml:space="preserve"> may cause cancer </w:t>
      </w:r>
      <w:r>
        <w:t>when</w:t>
      </w:r>
      <w:r w:rsidRPr="001C341E">
        <w:t xml:space="preserve"> </w:t>
      </w:r>
      <w:r>
        <w:t>it affects the activity of a</w:t>
      </w:r>
      <w:r w:rsidRPr="001C341E">
        <w:t xml:space="preserve"> gene involved in</w:t>
      </w:r>
      <w:r>
        <w:t xml:space="preserve"> key cellular functions such as</w:t>
      </w:r>
      <w:r w:rsidRPr="001C341E">
        <w:t xml:space="preserve"> cell proliferation or cell death. These genes can be classified into the following two groups</w:t>
      </w:r>
      <w:r w:rsidR="00F203A1">
        <w:t xml:space="preserve"> (</w:t>
      </w:r>
      <w:fldSimple w:instr=" REF _Ref464599507 ">
        <w:r w:rsidR="0088566C">
          <w:t xml:space="preserve">Figure </w:t>
        </w:r>
        <w:r w:rsidR="0088566C">
          <w:rPr>
            <w:noProof/>
          </w:rPr>
          <w:t>2</w:t>
        </w:r>
      </w:fldSimple>
      <w:r w:rsidR="00F203A1">
        <w:t>)</w:t>
      </w:r>
      <w:r w:rsidRPr="001C341E">
        <w:t>:</w:t>
      </w:r>
    </w:p>
    <w:p w14:paraId="31690449" w14:textId="77777777" w:rsidR="00D93DE4" w:rsidRPr="001C341E" w:rsidRDefault="00D93DE4" w:rsidP="00294AC9">
      <w:pPr>
        <w:pStyle w:val="ListParagraph"/>
      </w:pPr>
    </w:p>
    <w:p w14:paraId="24D632E6" w14:textId="77777777" w:rsidR="00D93DE4" w:rsidRDefault="00D93DE4" w:rsidP="00294AC9">
      <w:pPr>
        <w:pStyle w:val="ListParagraph"/>
        <w:numPr>
          <w:ilvl w:val="0"/>
          <w:numId w:val="13"/>
        </w:numPr>
      </w:pPr>
      <w:r w:rsidRPr="00B444CF">
        <w:t>Oncogenes</w:t>
      </w:r>
    </w:p>
    <w:p w14:paraId="7A448F6B" w14:textId="77777777" w:rsidR="005C4E88" w:rsidRPr="00A54FAB" w:rsidRDefault="005C4E88" w:rsidP="005C4E88">
      <w:pPr>
        <w:pStyle w:val="ListParagraph"/>
        <w:ind w:left="1140"/>
      </w:pPr>
    </w:p>
    <w:p w14:paraId="689AE26B" w14:textId="48F6EAFA" w:rsidR="006F2A37" w:rsidRDefault="00D93DE4" w:rsidP="00294AC9">
      <w:pPr>
        <w:pStyle w:val="ListParagraph"/>
      </w:pPr>
      <w:r w:rsidRPr="001C341E">
        <w:t xml:space="preserve">Activated oncogenes can </w:t>
      </w:r>
      <w:r>
        <w:t xml:space="preserve">transform </w:t>
      </w:r>
      <w:r w:rsidRPr="001C341E">
        <w:t>a healthy cell into a cancerous cell</w:t>
      </w:r>
      <w:r>
        <w:t xml:space="preserve"> by driving </w:t>
      </w:r>
      <w:r w:rsidRPr="00A52B31">
        <w:t xml:space="preserve">the </w:t>
      </w:r>
      <w:r>
        <w:t xml:space="preserve">normal cell to </w:t>
      </w:r>
      <w:r w:rsidRPr="00A52B31">
        <w:t xml:space="preserve">uncontrolled proliferation, defective differentiation </w:t>
      </w:r>
      <w:r>
        <w:t>or</w:t>
      </w:r>
      <w:r w:rsidRPr="00A52B31">
        <w:t xml:space="preserve"> </w:t>
      </w:r>
      <w:r w:rsidRPr="00A52B31">
        <w:lastRenderedPageBreak/>
        <w:t>failure to undergo programmed cell death</w:t>
      </w:r>
      <w:r w:rsidRPr="00B444CF">
        <w:t xml:space="preserve">. </w:t>
      </w:r>
      <w:r>
        <w:t>The</w:t>
      </w:r>
      <w:r w:rsidRPr="001C341E">
        <w:t xml:space="preserve"> activation of </w:t>
      </w:r>
      <w:r>
        <w:t xml:space="preserve">an </w:t>
      </w:r>
      <w:r w:rsidRPr="001C341E">
        <w:t xml:space="preserve">oncogene </w:t>
      </w:r>
      <w:r>
        <w:t xml:space="preserve">is usually </w:t>
      </w:r>
      <w:r w:rsidRPr="001C341E">
        <w:t>caused by</w:t>
      </w:r>
      <w:r>
        <w:t xml:space="preserve"> </w:t>
      </w:r>
      <w:r w:rsidRPr="001C341E">
        <w:t>genomic alteration</w:t>
      </w:r>
      <w:r>
        <w:t>s</w:t>
      </w:r>
      <w:r w:rsidRPr="001C341E">
        <w:t xml:space="preserve"> </w:t>
      </w:r>
      <w:r>
        <w:t>including</w:t>
      </w:r>
      <w:r w:rsidRPr="001C341E">
        <w:t xml:space="preserve"> amplification, gain</w:t>
      </w:r>
      <w:r>
        <w:t>-</w:t>
      </w:r>
      <w:r w:rsidRPr="001C341E">
        <w:t>of</w:t>
      </w:r>
      <w:r>
        <w:t>-</w:t>
      </w:r>
      <w:r w:rsidRPr="001C341E">
        <w:t>function mutation</w:t>
      </w:r>
      <w:r>
        <w:t xml:space="preserve"> or</w:t>
      </w:r>
      <w:r w:rsidRPr="001C341E">
        <w:t xml:space="preserve"> over</w:t>
      </w:r>
      <w:r>
        <w:t>-</w:t>
      </w:r>
      <w:r w:rsidRPr="001C341E">
        <w:t xml:space="preserve">expression. </w:t>
      </w:r>
      <w:r w:rsidRPr="00B444CF">
        <w:t xml:space="preserve">HER2 in the previous section is an example of oncogene. </w:t>
      </w:r>
    </w:p>
    <w:p w14:paraId="6D726EAB" w14:textId="77777777" w:rsidR="006F2A37" w:rsidRDefault="006F2A37" w:rsidP="00294AC9">
      <w:pPr>
        <w:pStyle w:val="ListParagraph"/>
      </w:pPr>
    </w:p>
    <w:p w14:paraId="5A0C9679" w14:textId="77777777" w:rsidR="006F2A37" w:rsidRDefault="006F2A37" w:rsidP="00294AC9">
      <w:pPr>
        <w:pStyle w:val="ListParagraph"/>
      </w:pPr>
    </w:p>
    <w:tbl>
      <w:tblPr>
        <w:tblStyle w:val="TableGrid"/>
        <w:tblW w:w="0" w:type="auto"/>
        <w:tblInd w:w="420" w:type="dxa"/>
        <w:tblLook w:val="04A0" w:firstRow="1" w:lastRow="0" w:firstColumn="1" w:lastColumn="0" w:noHBand="0" w:noVBand="1"/>
      </w:tblPr>
      <w:tblGrid>
        <w:gridCol w:w="8585"/>
      </w:tblGrid>
      <w:tr w:rsidR="006F2A37" w14:paraId="51DAEA1F" w14:textId="77777777" w:rsidTr="006F2A37">
        <w:trPr>
          <w:trHeight w:val="4239"/>
        </w:trPr>
        <w:tc>
          <w:tcPr>
            <w:tcW w:w="9956" w:type="dxa"/>
            <w:tcBorders>
              <w:top w:val="nil"/>
              <w:left w:val="nil"/>
              <w:bottom w:val="nil"/>
              <w:right w:val="nil"/>
            </w:tcBorders>
          </w:tcPr>
          <w:p w14:paraId="4DAC560A" w14:textId="77777777" w:rsidR="006F2A37" w:rsidRDefault="006F2A37" w:rsidP="006F2A37">
            <w:pPr>
              <w:pStyle w:val="ListParagraph"/>
              <w:keepNext/>
              <w:ind w:left="0"/>
              <w:jc w:val="center"/>
            </w:pPr>
            <w:r>
              <w:rPr>
                <w:noProof/>
              </w:rPr>
              <w:drawing>
                <wp:inline distT="0" distB="0" distL="0" distR="0" wp14:anchorId="16EFD103" wp14:editId="09321598">
                  <wp:extent cx="4014460" cy="13466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cer genes .png"/>
                          <pic:cNvPicPr/>
                        </pic:nvPicPr>
                        <pic:blipFill rotWithShape="1">
                          <a:blip r:embed="rId9">
                            <a:extLst>
                              <a:ext uri="{28A0092B-C50C-407E-A947-70E740481C1C}">
                                <a14:useLocalDpi xmlns:a14="http://schemas.microsoft.com/office/drawing/2010/main" val="0"/>
                              </a:ext>
                            </a:extLst>
                          </a:blip>
                          <a:srcRect l="3556" r="9111" b="32740"/>
                          <a:stretch/>
                        </pic:blipFill>
                        <pic:spPr bwMode="auto">
                          <a:xfrm>
                            <a:off x="0" y="0"/>
                            <a:ext cx="4030739" cy="1352070"/>
                          </a:xfrm>
                          <a:prstGeom prst="rect">
                            <a:avLst/>
                          </a:prstGeom>
                          <a:ln>
                            <a:noFill/>
                          </a:ln>
                          <a:extLst>
                            <a:ext uri="{53640926-AAD7-44D8-BBD7-CCE9431645EC}">
                              <a14:shadowObscured xmlns:a14="http://schemas.microsoft.com/office/drawing/2010/main"/>
                            </a:ext>
                          </a:extLst>
                        </pic:spPr>
                      </pic:pic>
                    </a:graphicData>
                  </a:graphic>
                </wp:inline>
              </w:drawing>
            </w:r>
          </w:p>
          <w:p w14:paraId="3EE77E09" w14:textId="4E3C3D50" w:rsidR="006F2A37" w:rsidRDefault="006F2A37" w:rsidP="006F2A37">
            <w:pPr>
              <w:pStyle w:val="Caption"/>
            </w:pPr>
            <w:bookmarkStart w:id="9" w:name="_Ref464599507"/>
            <w:bookmarkStart w:id="10" w:name="_Toc464602340"/>
            <w:bookmarkStart w:id="11" w:name="_Toc464603669"/>
            <w:r>
              <w:t xml:space="preserve">Figure </w:t>
            </w:r>
            <w:fldSimple w:instr=" SEQ Figure \* ARABIC ">
              <w:r w:rsidR="0088566C">
                <w:rPr>
                  <w:noProof/>
                </w:rPr>
                <w:t>2</w:t>
              </w:r>
            </w:fldSimple>
            <w:bookmarkEnd w:id="9"/>
            <w:r>
              <w:t xml:space="preserve">. </w:t>
            </w:r>
            <w:r w:rsidRPr="00993F68">
              <w:rPr>
                <w:rStyle w:val="NoSpacingChar"/>
              </w:rPr>
              <w:t>Oncogenes promote tumorigenesis while tumor suppresso</w:t>
            </w:r>
            <w:r w:rsidRPr="00AA212D">
              <w:rPr>
                <w:rStyle w:val="NoSpacingChar"/>
              </w:rPr>
              <w:t xml:space="preserve">r genes inhibit </w:t>
            </w:r>
            <w:r w:rsidRPr="001040F3">
              <w:rPr>
                <w:rStyle w:val="NoSpacingChar"/>
              </w:rPr>
              <w:t>cell proliferation and tumor development</w:t>
            </w:r>
            <w:r w:rsidRPr="00993F68">
              <w:rPr>
                <w:rStyle w:val="NoSpacingChar"/>
              </w:rPr>
              <w:t xml:space="preserve">. An activation of oncogenes or and inactivation of tumor suppressor genes can cause cancer (adapted from </w:t>
            </w:r>
            <w:r w:rsidRPr="00993F68">
              <w:rPr>
                <w:rStyle w:val="NoSpacingChar"/>
              </w:rPr>
              <w:fldChar w:fldCharType="begin"/>
            </w:r>
            <w:r>
              <w:rPr>
                <w:rStyle w:val="NoSpacingChar"/>
              </w:rPr>
              <w:instrText xml:space="preserve"> ADDIN EN.CITE &lt;EndNote&gt;&lt;Cite&gt;&lt;Author&gt;Shah&lt;/Author&gt;&lt;Year&gt;2013&lt;/Year&gt;&lt;IDText&gt;Understanding the role of NRF2-regulated miRNAs in human malignancies&lt;/IDText&gt;&lt;DisplayText&gt;(Shah, et al. 2013)&lt;/DisplayText&gt;&lt;record&gt;&lt;dates&gt;&lt;pub-dates&gt;&lt;date&gt;Aug&lt;/date&gt;&lt;/pub-dates&gt;&lt;year&gt;2013&lt;/year&gt;&lt;/dates&gt;&lt;keywords&gt;&lt;keyword&gt;Humans&lt;/keyword&gt;&lt;keyword&gt;MicroRNAs&lt;/keyword&gt;&lt;keyword&gt;NF-E2-Related Factor 2&lt;/keyword&gt;&lt;keyword&gt;Neoplasms&lt;/keyword&gt;&lt;keyword&gt;Signal Transduction&lt;/keyword&gt;&lt;/keywords&gt;&lt;urls&gt;&lt;related-urls&gt;&lt;url&gt;https://www.ncbi.nlm.nih.gov/pubmed/24029073&lt;/url&gt;&lt;/related-urls&gt;&lt;/urls&gt;&lt;isbn&gt;1949-2553&lt;/isbn&gt;&lt;custom2&gt;PMC3787145&lt;/custom2&gt;&lt;titles&gt;&lt;title&gt;Understanding the role of NRF2-regulated miRNAs in human malignancies&lt;/title&gt;&lt;secondary-title&gt;Oncotarget&lt;/secondary-title&gt;&lt;/titles&gt;&lt;pages&gt;1130-42&lt;/pages&gt;&lt;number&gt;8&lt;/number&gt;&lt;contributors&gt;&lt;authors&gt;&lt;author&gt;Shah, N. M.&lt;/author&gt;&lt;author&gt;Rushworth, S. A.&lt;/author&gt;&lt;author&gt;Murray, M. Y.&lt;/author&gt;&lt;author&gt;Bowles, K. M.&lt;/author&gt;&lt;author&gt;MacEwan, D. J.&lt;/author&gt;&lt;/authors&gt;&lt;/contributors&gt;&lt;language&gt;eng&lt;/language&gt;&lt;added-date format="utc"&gt;1476035138&lt;/added-date&gt;&lt;ref-type name="Journal Article"&gt;17&lt;/ref-type&gt;&lt;rec-number&gt;110&lt;/rec-number&gt;&lt;last-updated-date format="utc"&gt;1476035138&lt;/last-updated-date&gt;&lt;accession-num&gt;24029073&lt;/accession-num&gt;&lt;electronic-resource-num&gt;10.18632/oncotarget.1181&lt;/electronic-resource-num&gt;&lt;volume&gt;4&lt;/volume&gt;&lt;/record&gt;&lt;/Cite&gt;&lt;/EndNote&gt;</w:instrText>
            </w:r>
            <w:r w:rsidRPr="00993F68">
              <w:rPr>
                <w:rStyle w:val="NoSpacingChar"/>
              </w:rPr>
              <w:fldChar w:fldCharType="separate"/>
            </w:r>
            <w:r>
              <w:rPr>
                <w:rStyle w:val="NoSpacingChar"/>
                <w:noProof/>
              </w:rPr>
              <w:t>(Shah, et al. 2013)</w:t>
            </w:r>
            <w:r w:rsidRPr="00993F68">
              <w:rPr>
                <w:rStyle w:val="NoSpacingChar"/>
              </w:rPr>
              <w:fldChar w:fldCharType="end"/>
            </w:r>
            <w:r w:rsidRPr="00993F68">
              <w:rPr>
                <w:rStyle w:val="NoSpacingChar"/>
              </w:rPr>
              <w:t>.</w:t>
            </w:r>
            <w:bookmarkEnd w:id="10"/>
            <w:bookmarkEnd w:id="11"/>
            <w:r w:rsidRPr="009742AD">
              <w:rPr>
                <w:rStyle w:val="SubtleEmphasis"/>
              </w:rPr>
              <w:t xml:space="preserve">  </w:t>
            </w:r>
          </w:p>
        </w:tc>
      </w:tr>
    </w:tbl>
    <w:p w14:paraId="46E9437E" w14:textId="77777777" w:rsidR="00D93DE4" w:rsidRPr="00923D80" w:rsidRDefault="00D93DE4" w:rsidP="00D93DE4">
      <w:pPr>
        <w:spacing w:before="100" w:beforeAutospacing="1" w:after="100" w:afterAutospacing="1" w:line="300" w:lineRule="auto"/>
        <w:jc w:val="both"/>
        <w:rPr>
          <w:b/>
          <w:szCs w:val="22"/>
        </w:rPr>
      </w:pPr>
    </w:p>
    <w:p w14:paraId="7DCF0798" w14:textId="77777777" w:rsidR="00D93DE4" w:rsidRDefault="00D93DE4" w:rsidP="00294AC9">
      <w:pPr>
        <w:pStyle w:val="ListParagraph"/>
        <w:numPr>
          <w:ilvl w:val="0"/>
          <w:numId w:val="13"/>
        </w:numPr>
      </w:pPr>
      <w:r w:rsidRPr="001C341E">
        <w:t>Tumor suppressor genes</w:t>
      </w:r>
    </w:p>
    <w:p w14:paraId="333EFACD" w14:textId="77777777" w:rsidR="005C4E88" w:rsidRPr="001C341E" w:rsidRDefault="005C4E88" w:rsidP="005C4E88">
      <w:pPr>
        <w:pStyle w:val="ListParagraph"/>
        <w:ind w:left="1140"/>
      </w:pPr>
    </w:p>
    <w:p w14:paraId="0A6355B9" w14:textId="77777777" w:rsidR="00D93DE4" w:rsidRDefault="00D93DE4" w:rsidP="00294AC9">
      <w:pPr>
        <w:pStyle w:val="ListParagraph"/>
      </w:pPr>
      <w:r w:rsidRPr="001C341E">
        <w:t>Tumor suppressor genes are the ones that inhibit cell growth, cell division and cell survival. An inactivation of a tumor suppressor gene caused by a genomic alteration such as loss</w:t>
      </w:r>
      <w:r>
        <w:t>-</w:t>
      </w:r>
      <w:r w:rsidRPr="001C341E">
        <w:t>of</w:t>
      </w:r>
      <w:r>
        <w:t>-</w:t>
      </w:r>
      <w:r w:rsidRPr="001C341E">
        <w:t>function mutation, deletion or low expression, can also lead to an abnormal growth of the cells. The BRCA1/2 genes are tumor suppress</w:t>
      </w:r>
      <w:r>
        <w:t>o</w:t>
      </w:r>
      <w:r w:rsidRPr="001C341E">
        <w:t xml:space="preserve">r genes. Another </w:t>
      </w:r>
      <w:r>
        <w:t xml:space="preserve">well-known </w:t>
      </w:r>
      <w:r w:rsidRPr="001C341E">
        <w:t>example of tumor suppress</w:t>
      </w:r>
      <w:r>
        <w:t>o</w:t>
      </w:r>
      <w:r w:rsidRPr="001C341E">
        <w:t xml:space="preserve">r gene is </w:t>
      </w:r>
      <w:r w:rsidRPr="00C645D5">
        <w:rPr>
          <w:i/>
        </w:rPr>
        <w:t>p53</w:t>
      </w:r>
      <w:r w:rsidRPr="001C341E">
        <w:t>, which has many anticancer functions such as activati</w:t>
      </w:r>
      <w:r>
        <w:t>o</w:t>
      </w:r>
      <w:r w:rsidRPr="001C341E">
        <w:t>n</w:t>
      </w:r>
      <w:r>
        <w:t xml:space="preserve"> of</w:t>
      </w:r>
      <w:r w:rsidRPr="001C341E">
        <w:t xml:space="preserve"> DNA repair proteins, </w:t>
      </w:r>
      <w:r>
        <w:t>inhibition of</w:t>
      </w:r>
      <w:r w:rsidRPr="001C341E">
        <w:t xml:space="preserve"> cell growth and </w:t>
      </w:r>
      <w:r>
        <w:t>initiatio</w:t>
      </w:r>
      <w:r w:rsidRPr="001C341E">
        <w:t>n</w:t>
      </w:r>
      <w:r>
        <w:t xml:space="preserve"> of</w:t>
      </w:r>
      <w:r w:rsidRPr="001C341E">
        <w:t xml:space="preserve"> apoptosis in cells with DNA damage. More than 50% of all cancers involve a missing or </w:t>
      </w:r>
      <w:r w:rsidRPr="001C341E">
        <w:lastRenderedPageBreak/>
        <w:t>damaged </w:t>
      </w:r>
      <w:r w:rsidRPr="00C645D5">
        <w:rPr>
          <w:i/>
        </w:rPr>
        <w:t>p53</w:t>
      </w:r>
      <w:r w:rsidRPr="001C341E">
        <w:t xml:space="preserve"> gene, making </w:t>
      </w:r>
      <w:r w:rsidRPr="00C645D5">
        <w:rPr>
          <w:i/>
        </w:rPr>
        <w:t>p53</w:t>
      </w:r>
      <w:r w:rsidRPr="001C341E">
        <w:t xml:space="preserve"> the most commonly mutated gene in cancers</w:t>
      </w:r>
      <w:r>
        <w:t xml:space="preserve"> </w:t>
      </w:r>
      <w:r>
        <w:fldChar w:fldCharType="begin">
          <w:fldData xml:space="preserve">PEVuZE5vdGU+PENpdGU+PEF1dGhvcj5LYW5kb3RoPC9BdXRob3I+PFllYXI+MjAxMzwvWWVhcj48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</w:fldData>
        </w:fldChar>
      </w:r>
      <w:r>
        <w:instrText xml:space="preserve"> ADDIN EN.CITE </w:instrText>
      </w:r>
      <w:r>
        <w:fldChar w:fldCharType="begin">
          <w:fldData xml:space="preserve">PEVuZE5vdGU+PENpdGU+PEF1dGhvcj5LYW5kb3RoPC9BdXRob3I+PFllYXI+MjAxMzwvWWVhcj48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</w:fldData>
        </w:fldChar>
      </w:r>
      <w:r>
        <w:instrText xml:space="preserve"> ADDIN EN.CITE.DATA </w:instrText>
      </w:r>
      <w:r>
        <w:fldChar w:fldCharType="end"/>
      </w:r>
      <w:r>
        <w:fldChar w:fldCharType="separate"/>
      </w:r>
      <w:r>
        <w:rPr>
          <w:noProof/>
        </w:rPr>
        <w:t>(Kandoth, et al. 2013)</w:t>
      </w:r>
      <w:r>
        <w:fldChar w:fldCharType="end"/>
      </w:r>
      <w:r w:rsidRPr="001C341E">
        <w:t>.</w:t>
      </w:r>
    </w:p>
    <w:p w14:paraId="28EEA138" w14:textId="77777777" w:rsidR="006F2A37" w:rsidRDefault="006F2A37" w:rsidP="00294AC9">
      <w:pPr>
        <w:pStyle w:val="ListParagraph"/>
      </w:pPr>
    </w:p>
    <w:p w14:paraId="605B12BB" w14:textId="5762691F" w:rsidR="00D93DE4" w:rsidRDefault="00D93DE4" w:rsidP="00D93DE4">
      <w:pPr>
        <w:pStyle w:val="Heading3"/>
      </w:pPr>
      <w:bookmarkStart w:id="12" w:name="_Toc468131430"/>
      <w:r w:rsidRPr="001C341E">
        <w:t>Types of genomic alterations</w:t>
      </w:r>
      <w:bookmarkEnd w:id="12"/>
    </w:p>
    <w:p w14:paraId="0E842BD0" w14:textId="77777777" w:rsidR="00CE4A81" w:rsidRPr="00CE4A81" w:rsidRDefault="00CE4A81" w:rsidP="00CE4A81"/>
    <w:p w14:paraId="5C05614F" w14:textId="77777777" w:rsidR="00D93DE4" w:rsidRPr="001C341E" w:rsidRDefault="00D93DE4" w:rsidP="00D93DE4">
      <w:pPr>
        <w:pStyle w:val="Heading4"/>
      </w:pPr>
      <w:bookmarkStart w:id="13" w:name="_Toc468131431"/>
      <w:r w:rsidRPr="001C341E">
        <w:t>DNA level</w:t>
      </w:r>
      <w:bookmarkEnd w:id="13"/>
    </w:p>
    <w:p w14:paraId="5572EA3E" w14:textId="77777777" w:rsidR="00D93DE4" w:rsidRDefault="00D93DE4" w:rsidP="00294AC9">
      <w:pPr>
        <w:pStyle w:val="ListParagraph"/>
      </w:pPr>
      <w:r>
        <w:t>Different types</w:t>
      </w:r>
      <w:r w:rsidRPr="001C341E">
        <w:t xml:space="preserve"> of alterations occur </w:t>
      </w:r>
      <w:r>
        <w:t>at</w:t>
      </w:r>
      <w:r w:rsidRPr="001C341E">
        <w:t xml:space="preserve"> the DNA level </w:t>
      </w:r>
      <w:r>
        <w:t>including</w:t>
      </w:r>
      <w:r w:rsidRPr="001C341E">
        <w:t xml:space="preserve"> translocations, copy number variations such as amplifications or deletions of segments of DNA, </w:t>
      </w:r>
      <w:r>
        <w:t xml:space="preserve">and </w:t>
      </w:r>
      <w:r w:rsidRPr="001C341E">
        <w:t xml:space="preserve">mutations including small insertion and deletions, point mutations. </w:t>
      </w:r>
    </w:p>
    <w:p w14:paraId="376E0F8C" w14:textId="77777777" w:rsidR="006F2A37" w:rsidRPr="001C341E" w:rsidRDefault="006F2A37" w:rsidP="00294AC9">
      <w:pPr>
        <w:pStyle w:val="ListParagraph"/>
      </w:pPr>
    </w:p>
    <w:p w14:paraId="34911E7F" w14:textId="05DF0492" w:rsidR="00D93DE4" w:rsidRDefault="00D93DE4" w:rsidP="00294AC9">
      <w:pPr>
        <w:pStyle w:val="ListParagraph"/>
        <w:numPr>
          <w:ilvl w:val="0"/>
          <w:numId w:val="13"/>
        </w:numPr>
      </w:pPr>
      <w:r w:rsidRPr="00B444CF">
        <w:rPr>
          <w:b/>
        </w:rPr>
        <w:t>Translocation</w:t>
      </w:r>
      <w:r w:rsidRPr="001C341E">
        <w:t xml:space="preserve"> is one common form of chromosomal rearrangement that is probably created by </w:t>
      </w:r>
      <w:r w:rsidRPr="001040F3">
        <w:t>failed</w:t>
      </w:r>
      <w:r>
        <w:t xml:space="preserve"> </w:t>
      </w:r>
      <w:r w:rsidRPr="001C341E">
        <w:t>DNA repair mechanism after DNA double-strand breaks</w:t>
      </w:r>
      <w:r>
        <w:t xml:space="preserve"> </w:t>
      </w:r>
      <w:r>
        <w:fldChar w:fldCharType="begin"/>
      </w:r>
      <w:r>
        <w:instrText xml:space="preserve"> ADDIN EN.CITE &lt;EndNote&gt;&lt;Cite&gt;&lt;Author&gt;Griffiths AJF&lt;/Author&gt;&lt;Year&gt;1999&lt;/Year&gt;&lt;IDText&gt;Chromosomal Rearrangements&lt;/IDText&gt;&lt;DisplayText&gt;(Griffiths AJF 1999)&lt;/DisplayText&gt;&lt;record&gt;&lt;titles&gt;&lt;title&gt;Chromosomal Rearrangements&lt;/title&gt;&lt;/titles&gt;&lt;contributors&gt;&lt;authors&gt;&lt;author&gt;Griffiths AJF, Gelbart WM, Miller JH&lt;/author&gt;&lt;/authors&gt;&lt;/contributors&gt;&lt;added-date format="utc"&gt;1476032111&lt;/added-date&gt;&lt;pub-location&gt;New York: W. H. Freeman&lt;/pub-location&gt;&lt;ref-type name="Generic"&gt;13&lt;/ref-type&gt;&lt;dates&gt;&lt;year&gt;1999&lt;/year&gt;&lt;/dates&gt;&lt;rec-number&gt;105&lt;/rec-number&gt;&lt;publisher&gt;Modern Genetic Analysis&lt;/publisher&gt;&lt;last-updated-date format="utc"&gt;1476032246&lt;/last-updated-date&gt;&lt;/record&gt;&lt;/Cite&gt;&lt;Cite&gt;&lt;Author&gt;Griffiths AJF&lt;/Author&gt;&lt;Year&gt;1999&lt;/Year&gt;&lt;IDText&gt;Chromosomal Rearrangements&lt;/IDText&gt;&lt;record&gt;&lt;titles&gt;&lt;title&gt;Chromosomal Rearrangements&lt;/title&gt;&lt;/titles&gt;&lt;contributors&gt;&lt;authors&gt;&lt;author&gt;Griffiths AJF, Gelbart WM, Miller JH&lt;/author&gt;&lt;/authors&gt;&lt;/contributors&gt;&lt;added-date format="utc"&gt;1476032111&lt;/added-date&gt;&lt;pub-location&gt;New York: W. H. Freeman&lt;/pub-location&gt;&lt;ref-type name="Generic"&gt;13&lt;/ref-type&gt;&lt;dates&gt;&lt;year&gt;1999&lt;/year&gt;&lt;/dates&gt;&lt;rec-number&gt;105&lt;/rec-number&gt;&lt;publisher&gt;Modern Genetic Analysis&lt;/publisher&gt;&lt;last-updated-date format="utc"&gt;1476032246&lt;/last-updated-date&gt;&lt;/record&gt;&lt;/Cite&gt;&lt;/EndNote&gt;</w:instrText>
      </w:r>
      <w:r>
        <w:fldChar w:fldCharType="separate"/>
      </w:r>
      <w:r>
        <w:rPr>
          <w:noProof/>
        </w:rPr>
        <w:t>(Griffiths AJF 1999)</w:t>
      </w:r>
      <w:r>
        <w:fldChar w:fldCharType="end"/>
      </w:r>
      <w:r w:rsidRPr="001C341E">
        <w:t xml:space="preserve">. A translocation can put a gene next to a transcriptionally active promoter or enhancer element of another gene on a different chromosome, thereby leading to an abnormal expression of the translocated gene. A translocation can also result in fusion genes, which in turn codes for an activated form of </w:t>
      </w:r>
      <w:r>
        <w:t>a</w:t>
      </w:r>
      <w:r w:rsidRPr="001C341E">
        <w:t xml:space="preserve"> protein that affects the normal cellular physiology. The fusion gene BCR-ABL</w:t>
      </w:r>
      <w:r>
        <w:t xml:space="preserve"> (</w:t>
      </w:r>
      <w:fldSimple w:instr=" REF _Ref464481227 ">
        <w:r w:rsidR="0088566C">
          <w:t xml:space="preserve">Figure </w:t>
        </w:r>
        <w:r w:rsidR="0088566C">
          <w:rPr>
            <w:noProof/>
          </w:rPr>
          <w:t>3</w:t>
        </w:r>
      </w:fldSimple>
      <w:r>
        <w:t>),</w:t>
      </w:r>
      <w:r w:rsidRPr="001C341E">
        <w:t xml:space="preserve"> found in most patients with chronic myelogenous leukemia (CML)</w:t>
      </w:r>
      <w:r>
        <w:t xml:space="preserve">, </w:t>
      </w:r>
      <w:r w:rsidRPr="00B444CF">
        <w:t>result</w:t>
      </w:r>
      <w:r>
        <w:t>s</w:t>
      </w:r>
      <w:r w:rsidRPr="00B444CF">
        <w:t xml:space="preserve"> f</w:t>
      </w:r>
      <w:r w:rsidRPr="00C645D5">
        <w:t>ro</w:t>
      </w:r>
      <w:r w:rsidRPr="00B444CF">
        <w:t>m the transl</w:t>
      </w:r>
      <w:r>
        <w:t>oc</w:t>
      </w:r>
      <w:r w:rsidRPr="00B444CF">
        <w:t xml:space="preserve">ation </w:t>
      </w:r>
      <w:r>
        <w:t>of t</w:t>
      </w:r>
      <w:r w:rsidRPr="00C645D5">
        <w:t>he ABL gene from chromosome 9 and the BCR gene from chromosome 22</w:t>
      </w:r>
      <w:r>
        <w:t xml:space="preserve"> </w:t>
      </w:r>
      <w:r w:rsidRPr="001C341E">
        <w:t xml:space="preserve"> </w:t>
      </w:r>
      <w:r>
        <w:t>and has been shown</w:t>
      </w:r>
      <w:r w:rsidRPr="001C341E">
        <w:t xml:space="preserve"> essential and sufficient for the malignant transformation of the </w:t>
      </w:r>
      <w:r>
        <w:t xml:space="preserve">cell </w:t>
      </w:r>
      <w:r w:rsidRPr="001C341E">
        <w:fldChar w:fldCharType="begin">
          <w:fldData xml:space="preserve">PEVuZE5vdGU+PENpdGU+PEF1dGhvcj5HYW1iYWNvcnRpLVBhc3NlcmluaTwvQXV0aG9yPjxZZWFy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</w:fldData>
        </w:fldChar>
      </w:r>
      <w:r>
        <w:instrText xml:space="preserve"> ADDIN EN.CITE </w:instrText>
      </w:r>
      <w:r>
        <w:fldChar w:fldCharType="begin">
          <w:fldData xml:space="preserve">PEVuZE5vdGU+PENpdGU+PEF1dGhvcj5HYW1iYWNvcnRpLVBhc3NlcmluaTwvQXV0aG9yPjxZZWFy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</w:fldData>
        </w:fldChar>
      </w:r>
      <w:r>
        <w:instrText xml:space="preserve"> ADDIN EN.CITE.DATA </w:instrText>
      </w:r>
      <w:r>
        <w:fldChar w:fldCharType="end"/>
      </w:r>
      <w:r w:rsidRPr="001C341E">
        <w:fldChar w:fldCharType="separate"/>
      </w:r>
      <w:r>
        <w:rPr>
          <w:noProof/>
        </w:rPr>
        <w:t>(Gambacorti-Passerini and Piazza 2015; Salesse and Verfaillie 2002)</w:t>
      </w:r>
      <w:r w:rsidRPr="001C341E">
        <w:fldChar w:fldCharType="end"/>
      </w:r>
      <w:r>
        <w:t>. CML p</w:t>
      </w:r>
      <w:r w:rsidRPr="001C341E">
        <w:t>atients car</w:t>
      </w:r>
      <w:r>
        <w:t>ry</w:t>
      </w:r>
      <w:r w:rsidRPr="001C341E">
        <w:t>ing the BCR-ABL fusion gene can benefit from tyrosine-kinase inhibitors such as Imatinib, which has been approved</w:t>
      </w:r>
      <w:r>
        <w:t xml:space="preserve"> for </w:t>
      </w:r>
      <w:r>
        <w:lastRenderedPageBreak/>
        <w:t>the disease treatment</w:t>
      </w:r>
      <w:r w:rsidRPr="001C341E">
        <w:t xml:space="preserve"> in 2001 and is </w:t>
      </w:r>
      <w:r>
        <w:t>now the</w:t>
      </w:r>
      <w:r w:rsidRPr="001C341E">
        <w:t xml:space="preserve"> first line treatment for CML patients with BCR-ABL fusion </w:t>
      </w:r>
      <w:r w:rsidRPr="001C341E">
        <w:fldChar w:fldCharType="begin"/>
      </w:r>
      <w:r>
        <w:instrText xml:space="preserve"> ADDIN EN.CITE &lt;EndNote&gt;&lt;Cite&gt;&lt;Author&gt;Gambacorti-Passerini&lt;/Author&gt;&lt;Year&gt;2015&lt;/Year&gt;&lt;IDText&gt;Imatinib--A New Tyrosine Kinase Inhibitor for First-Line Treatment of Chronic Myeloid Leukemia in 2015&lt;/IDText&gt;&lt;DisplayText&gt;(Gambacorti-Passerini and Piazza 2015)&lt;/DisplayText&gt;&lt;record&gt;&lt;dates&gt;&lt;pub-dates&gt;&lt;date&gt;May&lt;/date&gt;&lt;/pub-dates&gt;&lt;year&gt;2015&lt;/year&gt;&lt;/dates&gt;&lt;keywords&gt;&lt;keyword&gt;Antineoplastic Agents&lt;/keyword&gt;&lt;keyword&gt;Cost-Benefit Analysis&lt;/keyword&gt;&lt;keyword&gt;Drug Costs&lt;/keyword&gt;&lt;keyword&gt;Humans&lt;/keyword&gt;&lt;keyword&gt;Imatinib Mesylate&lt;/keyword&gt;&lt;keyword&gt;Leukemia, Myelogenous, Chronic, BCR-ABL Positive&lt;/keyword&gt;&lt;keyword&gt;Molecular Targeted Therapy&lt;/keyword&gt;&lt;keyword&gt;Protein Kinase Inhibitors&lt;/keyword&gt;&lt;keyword&gt;Treatment Outcome&lt;/keyword&gt;&lt;/keywords&gt;&lt;urls&gt;&lt;related-urls&gt;&lt;url&gt;https://www.ncbi.nlm.nih.gov/pubmed/26181011&lt;/url&gt;&lt;/related-urls&gt;&lt;/urls&gt;&lt;isbn&gt;2374-2445&lt;/isbn&gt;&lt;titles&gt;&lt;title&gt;Imatinib--A New Tyrosine Kinase Inhibitor for First-Line Treatment of Chronic Myeloid Leukemia in 2015&lt;/title&gt;&lt;secondary-title&gt;JAMA Oncol&lt;/secondary-title&gt;&lt;/titles&gt;&lt;pages&gt;143-4&lt;/pages&gt;&lt;number&gt;2&lt;/number&gt;&lt;contributors&gt;&lt;authors&gt;&lt;author&gt;Gambacorti-Passerini, C.&lt;/author&gt;&lt;author&gt;Piazza, R.&lt;/author&gt;&lt;/authors&gt;&lt;/contributors&gt;&lt;language&gt;eng&lt;/language&gt;&lt;added-date format="utc"&gt;1473264192&lt;/added-date&gt;&lt;ref-type name="Journal Article"&gt;17&lt;/ref-type&gt;&lt;rec-number&gt;30&lt;/rec-number&gt;&lt;last-updated-date format="utc"&gt;1473264192&lt;/last-updated-date&gt;&lt;accession-num&gt;26181011&lt;/accession-num&gt;&lt;electronic-resource-num&gt;10.1001/jamaoncol.2015.50&lt;/electronic-resource-num&gt;&lt;volume&gt;1&lt;/volume&gt;&lt;/record&gt;&lt;/Cite&gt;&lt;/EndNote&gt;</w:instrText>
      </w:r>
      <w:r w:rsidRPr="001C341E">
        <w:fldChar w:fldCharType="separate"/>
      </w:r>
      <w:r>
        <w:rPr>
          <w:noProof/>
        </w:rPr>
        <w:t>(Gambacorti-Passerini and Piazza 2015)</w:t>
      </w:r>
      <w:r w:rsidRPr="001C341E">
        <w:fldChar w:fldCharType="end"/>
      </w:r>
      <w:r w:rsidRPr="001C341E">
        <w:t>.</w:t>
      </w:r>
    </w:p>
    <w:p w14:paraId="3E4BBD09" w14:textId="77777777" w:rsidR="00D93DE4" w:rsidRDefault="00D93DE4" w:rsidP="00294AC9">
      <w:pPr>
        <w:pStyle w:val="ListParagraph"/>
      </w:pPr>
    </w:p>
    <w:tbl>
      <w:tblPr>
        <w:tblStyle w:val="TableGrid"/>
        <w:tblW w:w="0" w:type="auto"/>
        <w:tblInd w:w="1140" w:type="dxa"/>
        <w:tblLook w:val="04A0" w:firstRow="1" w:lastRow="0" w:firstColumn="1" w:lastColumn="0" w:noHBand="0" w:noVBand="1"/>
      </w:tblPr>
      <w:tblGrid>
        <w:gridCol w:w="7865"/>
      </w:tblGrid>
      <w:tr w:rsidR="00D93DE4" w14:paraId="6B6BB5F4" w14:textId="77777777" w:rsidTr="00CE3AFA">
        <w:trPr>
          <w:trHeight w:val="4471"/>
        </w:trPr>
        <w:tc>
          <w:tcPr>
            <w:tcW w:w="8516" w:type="dxa"/>
            <w:tcBorders>
              <w:top w:val="nil"/>
              <w:left w:val="nil"/>
              <w:bottom w:val="nil"/>
              <w:right w:val="nil"/>
            </w:tcBorders>
          </w:tcPr>
          <w:p w14:paraId="7A9FE65F" w14:textId="77777777" w:rsidR="00D93DE4" w:rsidRDefault="00D93DE4" w:rsidP="00230F5D">
            <w:pPr>
              <w:pStyle w:val="ListParagraph"/>
              <w:jc w:val="center"/>
            </w:pPr>
            <w:r>
              <w:rPr>
                <w:noProof/>
              </w:rPr>
              <w:drawing>
                <wp:inline distT="0" distB="0" distL="0" distR="0" wp14:anchorId="70D8C92A" wp14:editId="47AA3D5A">
                  <wp:extent cx="2523832" cy="1902291"/>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BL_BCR.png"/>
                          <pic:cNvPicPr/>
                        </pic:nvPicPr>
                        <pic:blipFill>
                          <a:blip r:embed="rId10">
                            <a:extLst>
                              <a:ext uri="{28A0092B-C50C-407E-A947-70E740481C1C}">
                                <a14:useLocalDpi xmlns:a14="http://schemas.microsoft.com/office/drawing/2010/main" val="0"/>
                              </a:ext>
                            </a:extLst>
                          </a:blip>
                          <a:stretch>
                            <a:fillRect/>
                          </a:stretch>
                        </pic:blipFill>
                        <pic:spPr>
                          <a:xfrm>
                            <a:off x="0" y="0"/>
                            <a:ext cx="2538124" cy="1913064"/>
                          </a:xfrm>
                          <a:prstGeom prst="rect">
                            <a:avLst/>
                          </a:prstGeom>
                        </pic:spPr>
                      </pic:pic>
                    </a:graphicData>
                  </a:graphic>
                </wp:inline>
              </w:drawing>
            </w:r>
          </w:p>
          <w:p w14:paraId="6355BE20" w14:textId="709FEE01" w:rsidR="00D93DE4" w:rsidRDefault="00D93DE4" w:rsidP="008B24F1">
            <w:pPr>
              <w:pStyle w:val="Caption"/>
              <w:ind w:left="170" w:right="227"/>
              <w:rPr>
                <w:szCs w:val="22"/>
              </w:rPr>
            </w:pPr>
            <w:bookmarkStart w:id="14" w:name="_Ref464481227"/>
            <w:bookmarkStart w:id="15" w:name="_Toc464602341"/>
            <w:bookmarkStart w:id="16" w:name="_Toc464603670"/>
            <w:r>
              <w:t xml:space="preserve">Figure </w:t>
            </w:r>
            <w:fldSimple w:instr=" SEQ Figure \* ARABIC ">
              <w:r w:rsidR="0088566C">
                <w:rPr>
                  <w:noProof/>
                </w:rPr>
                <w:t>3</w:t>
              </w:r>
            </w:fldSimple>
            <w:bookmarkEnd w:id="14"/>
            <w:r>
              <w:t xml:space="preserve">. </w:t>
            </w:r>
            <w:r w:rsidRPr="00424911">
              <w:rPr>
                <w:rStyle w:val="NoSpacingChar"/>
              </w:rPr>
              <w:t>The fusion BCR-ABL gene is formed as a result of the chromosome 9 and chromosome 22 translocation</w:t>
            </w:r>
            <w:r>
              <w:rPr>
                <w:rStyle w:val="NoSpacingChar"/>
              </w:rPr>
              <w:t xml:space="preserve"> </w:t>
            </w:r>
            <w:r>
              <w:rPr>
                <w:rStyle w:val="NoSpacingChar"/>
              </w:rPr>
              <w:fldChar w:fldCharType="begin"/>
            </w:r>
            <w:r>
              <w:rPr>
                <w:rStyle w:val="NoSpacingChar"/>
              </w:rPr>
              <w:instrText xml:space="preserve"> ADDIN EN.CITE &lt;EndNote&gt;&lt;Cite&gt;&lt;Author&gt;Trela&lt;/Author&gt;&lt;Year&gt;2014&lt;/Year&gt;&lt;IDText&gt;Therapy of chronic myeloid leukemia: twilight of the imatinib era?&lt;/IDText&gt;&lt;DisplayText&gt;(Trela, Glowacki, and B</w:instrText>
            </w:r>
            <w:r>
              <w:rPr>
                <w:rStyle w:val="NoSpacingChar"/>
                <w:rFonts w:ascii="Calibri" w:eastAsia="Calibri" w:hAnsi="Calibri" w:cs="Calibri"/>
              </w:rPr>
              <w:instrText>ł</w:instrText>
            </w:r>
            <w:r>
              <w:rPr>
                <w:rStyle w:val="NoSpacingChar"/>
              </w:rPr>
              <w:instrText>asiak 2014)&lt;/DisplayText&gt;&lt;record&gt;&lt;urls&gt;&lt;related-urls&gt;&lt;url&gt;https://www.ncbi.nlm.nih.gov/pubmed/24634785&lt;/url&gt;&lt;/related-urls&gt;&lt;/urls&gt;&lt;isbn&gt;2090-5661&lt;/isbn&gt;&lt;custom2&gt;PMC3929284&lt;/custom2&gt;&lt;titles&gt;&lt;title&gt;Therapy of chronic myeloid leukemia: twilight of the imatinib era?&lt;/title&gt;&lt;secondary-title&gt;ISRN Oncol&lt;/secondary-title&gt;&lt;/titles&gt;&lt;pages&gt;596483&lt;/pages&gt;&lt;contributors&gt;&lt;authors&gt;&lt;author&gt;Trela, E.&lt;/author&gt;&lt;author&gt;Glowacki, S.&lt;/author&gt;&lt;author&gt;B</w:instrText>
            </w:r>
            <w:r>
              <w:rPr>
                <w:rStyle w:val="NoSpacingChar"/>
                <w:rFonts w:ascii="Calibri" w:eastAsia="Calibri" w:hAnsi="Calibri" w:cs="Calibri"/>
              </w:rPr>
              <w:instrText>ł</w:instrText>
            </w:r>
            <w:r>
              <w:rPr>
                <w:rStyle w:val="NoSpacingChar"/>
              </w:rPr>
              <w:instrText>asiak, J.&lt;/author&gt;&lt;/authors&gt;&lt;/contributors&gt;&lt;language&gt;eng&lt;/language&gt;&lt;added-date format="utc"&gt;1476282351&lt;/added-date&gt;&lt;ref-type name="Journal Article"&gt;17&lt;/ref-type&gt;&lt;dates&gt;&lt;year&gt;2014&lt;/year&gt;&lt;/dates&gt;&lt;rec-number&gt;126&lt;/rec-number&gt;&lt;last-updated-date format="utc"&gt;1476282351&lt;/last-updated-date&gt;&lt;accession-num&gt;24634785&lt;/accession-num&gt;&lt;electronic-resource-num&gt;10.1155/2014/596483&lt;/electronic-resource-num&gt;&lt;volume&gt;2014&lt;/volume&gt;&lt;/record&gt;&lt;/Cite&gt;&lt;/EndNote&gt;</w:instrText>
            </w:r>
            <w:r>
              <w:rPr>
                <w:rStyle w:val="NoSpacingChar"/>
              </w:rPr>
              <w:fldChar w:fldCharType="separate"/>
            </w:r>
            <w:r>
              <w:rPr>
                <w:rStyle w:val="NoSpacingChar"/>
                <w:noProof/>
              </w:rPr>
              <w:t>(Trela, Glowacki, and B</w:t>
            </w:r>
            <w:r>
              <w:rPr>
                <w:rStyle w:val="NoSpacingChar"/>
                <w:rFonts w:ascii="Calibri" w:eastAsia="Calibri" w:hAnsi="Calibri" w:cs="Calibri"/>
                <w:noProof/>
              </w:rPr>
              <w:t>ł</w:t>
            </w:r>
            <w:r>
              <w:rPr>
                <w:rStyle w:val="NoSpacingChar"/>
                <w:noProof/>
              </w:rPr>
              <w:t>asiak 2014)</w:t>
            </w:r>
            <w:r>
              <w:rPr>
                <w:rStyle w:val="NoSpacingChar"/>
              </w:rPr>
              <w:fldChar w:fldCharType="end"/>
            </w:r>
            <w:r w:rsidRPr="00424911">
              <w:rPr>
                <w:rStyle w:val="NoSpacingChar"/>
              </w:rPr>
              <w:t>.</w:t>
            </w:r>
            <w:bookmarkEnd w:id="15"/>
            <w:bookmarkEnd w:id="16"/>
          </w:p>
        </w:tc>
      </w:tr>
    </w:tbl>
    <w:p w14:paraId="1E3033CD" w14:textId="77777777" w:rsidR="00D93DE4" w:rsidRPr="001C341E" w:rsidRDefault="00D93DE4" w:rsidP="00294AC9">
      <w:pPr>
        <w:pStyle w:val="ListParagraph"/>
      </w:pPr>
    </w:p>
    <w:p w14:paraId="3A3FF127" w14:textId="77777777" w:rsidR="00D93DE4" w:rsidRDefault="00D93DE4" w:rsidP="00294AC9">
      <w:pPr>
        <w:pStyle w:val="ListParagraph"/>
        <w:numPr>
          <w:ilvl w:val="0"/>
          <w:numId w:val="13"/>
        </w:numPr>
      </w:pPr>
      <w:r w:rsidRPr="00894D15">
        <w:rPr>
          <w:b/>
        </w:rPr>
        <w:t>Copy number variation (CNV)</w:t>
      </w:r>
      <w:r w:rsidRPr="001C341E">
        <w:t xml:space="preserve"> </w:t>
      </w:r>
      <w:r>
        <w:t>can be</w:t>
      </w:r>
      <w:r w:rsidRPr="001C341E">
        <w:t xml:space="preserve"> a deletion or an amplification of a segment of DNA of </w:t>
      </w:r>
      <w:r>
        <w:t xml:space="preserve">a </w:t>
      </w:r>
      <w:r w:rsidRPr="001C341E">
        <w:t>size larger than 1 kilobase (kb) of nucleotides, causing a gene or a part of gene</w:t>
      </w:r>
      <w:r>
        <w:t>, or even a whole chromosome</w:t>
      </w:r>
      <w:r w:rsidRPr="001C341E">
        <w:t xml:space="preserve"> to have </w:t>
      </w:r>
      <w:r>
        <w:t xml:space="preserve">respectively </w:t>
      </w:r>
      <w:r w:rsidRPr="001C341E">
        <w:t xml:space="preserve">less or more than </w:t>
      </w:r>
      <w:r>
        <w:t xml:space="preserve">the normal </w:t>
      </w:r>
      <w:r w:rsidRPr="001C341E">
        <w:t xml:space="preserve">2 copies. A copy number variation can have an important influence in the expression of the </w:t>
      </w:r>
      <w:r>
        <w:t xml:space="preserve">lost or gained </w:t>
      </w:r>
      <w:r w:rsidRPr="001C341E">
        <w:t>genes. CNV</w:t>
      </w:r>
      <w:r>
        <w:t>s</w:t>
      </w:r>
      <w:r w:rsidRPr="001C341E">
        <w:t xml:space="preserve"> are frequently detected and </w:t>
      </w:r>
      <w:r>
        <w:t>have</w:t>
      </w:r>
      <w:r w:rsidRPr="001C341E">
        <w:t xml:space="preserve"> a significant role in tumorigenesis in many </w:t>
      </w:r>
      <w:r>
        <w:t>tissues</w:t>
      </w:r>
      <w:r w:rsidRPr="001C341E">
        <w:t xml:space="preserve">, such as colorectal cancer </w:t>
      </w:r>
      <w:r w:rsidRPr="001C341E">
        <w:fldChar w:fldCharType="begin">
          <w:fldData xml:space="preserve">PEVuZE5vdGU+PENpdGU+PEF1dGhvcj5MZWFyeTwvQXV0aG9yPjxZZWFyPjIwMDg8L1llYXI+PElE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</w:fldData>
        </w:fldChar>
      </w:r>
      <w:r>
        <w:instrText xml:space="preserve"> ADDIN EN.CITE </w:instrText>
      </w:r>
      <w:r>
        <w:fldChar w:fldCharType="begin">
          <w:fldData xml:space="preserve">PEVuZE5vdGU+PENpdGU+PEF1dGhvcj5MZWFyeTwvQXV0aG9yPjxZZWFyPjIwMDg8L1llYXI+PElE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</w:fldData>
        </w:fldChar>
      </w:r>
      <w:r>
        <w:instrText xml:space="preserve"> ADDIN EN.CITE.DATA </w:instrText>
      </w:r>
      <w:r>
        <w:fldChar w:fldCharType="end"/>
      </w:r>
      <w:r w:rsidRPr="001C341E">
        <w:fldChar w:fldCharType="separate"/>
      </w:r>
      <w:r>
        <w:rPr>
          <w:noProof/>
        </w:rPr>
        <w:t>(Leary, et al. 2008)</w:t>
      </w:r>
      <w:r w:rsidRPr="001C341E">
        <w:fldChar w:fldCharType="end"/>
      </w:r>
      <w:r w:rsidRPr="001C341E">
        <w:t xml:space="preserve">, ovarian cancer </w:t>
      </w:r>
      <w:r w:rsidRPr="001C341E">
        <w:fldChar w:fldCharType="begin"/>
      </w:r>
      <w:r>
        <w:instrText xml:space="preserve"> ADDIN EN.CITE &lt;EndNote&gt;&lt;Cite&gt;&lt;Author&gt;Despierre&lt;/Author&gt;&lt;Year&gt;2014&lt;/Year&gt;&lt;IDText&gt;Somatic copy number alterations predict response to platinum therapy in epithelial ovarian cancer&lt;/IDText&gt;&lt;DisplayText&gt;(Despierre, et al. 2014)&lt;/DisplayText&gt;&lt;record&gt;&lt;dates&gt;&lt;pub-dates&gt;&lt;date&gt;Dec&lt;/date&gt;&lt;/pub-dates&gt;&lt;year&gt;2014&lt;/year&gt;&lt;/dates&gt;&lt;keywords&gt;&lt;keyword&gt;Adult&lt;/keyword&gt;&lt;keyword&gt;Aged&lt;/keyword&gt;&lt;keyword&gt;Aged, 80 and over&lt;/keyword&gt;&lt;keyword&gt;Biomarkers, Tumor&lt;/keyword&gt;&lt;keyword&gt;Cohort Studies&lt;/keyword&gt;&lt;keyword&gt;Female&lt;/keyword&gt;&lt;keyword&gt;Gene Dosage&lt;/keyword&gt;&lt;keyword&gt;Humans&lt;/keyword&gt;&lt;keyword&gt;Middle Aged&lt;/keyword&gt;&lt;keyword&gt;Neoplasms, Glandular and Epithelial&lt;/keyword&gt;&lt;keyword&gt;Organoplatinum Compounds&lt;/keyword&gt;&lt;keyword&gt;Ovarian Neoplasms&lt;/keyword&gt;&lt;keyword&gt;Polymorphism, Single Nucleotide&lt;/keyword&gt;&lt;keyword&gt;Prognosis&lt;/keyword&gt;&lt;/keywords&gt;&lt;urls&gt;&lt;related-urls&gt;&lt;url&gt;https://www.ncbi.nlm.nih.gov/pubmed/25281495&lt;/url&gt;&lt;/related-urls&gt;&lt;/urls&gt;&lt;isbn&gt;1095-6859&lt;/isbn&gt;&lt;titles&gt;&lt;title&gt;Somatic copy number alterations predict response to platinum therapy in epithelial ovarian cancer&lt;/title&gt;&lt;secondary-title&gt;Gynecol Oncol&lt;/secondary-title&gt;&lt;/titles&gt;&lt;pages&gt;415-22&lt;/pages&gt;&lt;number&gt;3&lt;/number&gt;&lt;contributors&gt;&lt;authors&gt;&lt;author&gt;Despierre, E.&lt;/author&gt;&lt;author&gt;Moisse, M.&lt;/author&gt;&lt;author&gt;Yesilyurt, B.&lt;/author&gt;&lt;author&gt;Sehouli, J.&lt;/author&gt;&lt;author&gt;Braicu, I.&lt;/author&gt;&lt;author&gt;Mahner, S.&lt;/author&gt;&lt;author&gt;Castillo-Tong, D. C.&lt;/author&gt;&lt;author&gt;Zeillinger, R.&lt;/author&gt;&lt;author&gt;Lambrechts, S.&lt;/author&gt;&lt;author&gt;Leunen, K.&lt;/author&gt;&lt;author&gt;Amant, F.&lt;/author&gt;&lt;author&gt;Moerman, P.&lt;/author&gt;&lt;author&gt;Lambrechts, D.&lt;/author&gt;&lt;author&gt;Vergote, I.&lt;/author&gt;&lt;/authors&gt;&lt;/contributors&gt;&lt;language&gt;eng&lt;/language&gt;&lt;added-date format="utc"&gt;1473411411&lt;/added-date&gt;&lt;ref-type name="Journal Article"&gt;17&lt;/ref-type&gt;&lt;rec-number&gt;32&lt;/rec-number&gt;&lt;last-updated-date format="utc"&gt;1473411411&lt;/last-updated-date&gt;&lt;accession-num&gt;25281495&lt;/accession-num&gt;&lt;electronic-resource-num&gt;10.1016/j.ygyno.2014.09.014&lt;/electronic-resource-num&gt;&lt;volume&gt;135&lt;/volume&gt;&lt;/record&gt;&lt;/Cite&gt;&lt;/EndNote&gt;</w:instrText>
      </w:r>
      <w:r w:rsidRPr="001C341E">
        <w:fldChar w:fldCharType="separate"/>
      </w:r>
      <w:r>
        <w:rPr>
          <w:noProof/>
        </w:rPr>
        <w:t>(Despierre, et al. 2014)</w:t>
      </w:r>
      <w:r w:rsidRPr="001C341E">
        <w:fldChar w:fldCharType="end"/>
      </w:r>
      <w:r w:rsidRPr="001C341E">
        <w:t xml:space="preserve"> and prostate cancer</w:t>
      </w:r>
      <w:r>
        <w:t xml:space="preserve"> </w:t>
      </w:r>
      <w:r w:rsidRPr="001C341E">
        <w:fldChar w:fldCharType="begin"/>
      </w:r>
      <w:r>
        <w:instrText xml:space="preserve"> ADDIN EN.CITE &lt;EndNote&gt;&lt;Cite&gt;&lt;Author&gt;Chen&lt;/Author&gt;&lt;Year&gt;2005&lt;/Year&gt;&lt;IDText&gt;Crucial role of p53-dependent cellular senescence in suppression of Pten-deficient tumorigenesis&lt;/IDText&gt;&lt;DisplayText&gt;(Chen, et al. 2005)&lt;/DisplayText&gt;&lt;record&gt;&lt;dates&gt;&lt;pub-dates&gt;&lt;date&gt;Aug&lt;/date&gt;&lt;/pub-dates&gt;&lt;year&gt;2005&lt;/year&gt;&lt;/dates&gt;&lt;keywords&gt;&lt;keyword&gt;ADP-Ribosylation Factors&lt;/keyword&gt;&lt;keyword&gt;Animals&lt;/keyword&gt;&lt;keyword&gt;Cell Aging&lt;/keyword&gt;&lt;keyword&gt;Cell Transformation, Neoplastic&lt;/keyword&gt;&lt;keyword&gt;Cells, Cultured&lt;/keyword&gt;&lt;keyword&gt;Female&lt;/keyword&gt;&lt;keyword&gt;Fibroblasts&lt;/keyword&gt;&lt;keyword&gt;Male&lt;/keyword&gt;&lt;keyword&gt;Mice&lt;/keyword&gt;&lt;keyword&gt;PTEN Phosphohydrolase&lt;/keyword&gt;&lt;keyword&gt;Phenotype&lt;/keyword&gt;&lt;keyword&gt;Phosphoric Monoester Hydrolases&lt;/keyword&gt;&lt;keyword&gt;Prostatic Neoplasms&lt;/keyword&gt;&lt;keyword&gt;Survival Analysis&lt;/keyword&gt;&lt;keyword&gt;Tumor Suppressor Protein p53&lt;/keyword&gt;&lt;keyword&gt;Tumor Suppressor Proteins&lt;/keyword&gt;&lt;/keywords&gt;&lt;urls&gt;&lt;related-urls&gt;&lt;url&gt;https://www.ncbi.nlm.nih.gov/pubmed/16079851&lt;/url&gt;&lt;/related-urls&gt;&lt;/urls&gt;&lt;isbn&gt;1476-4687&lt;/isbn&gt;&lt;custom2&gt;PMC1939938&lt;/custom2&gt;&lt;titles&gt;&lt;title&gt;Crucial role of p53-dependent cellular senescence in suppression of Pten-deficient tumorigenesis&lt;/title&gt;&lt;secondary-title&gt;Nature&lt;/secondary-title&gt;&lt;/titles&gt;&lt;pages&gt;725-30&lt;/pages&gt;&lt;number&gt;7051&lt;/number&gt;&lt;contributors&gt;&lt;authors&gt;&lt;author&gt;Chen, Z.&lt;/author&gt;&lt;author&gt;Trotman, L. C.&lt;/author&gt;&lt;author&gt;Shaffer, D.&lt;/author&gt;&lt;author&gt;Lin, H. K.&lt;/author&gt;&lt;author&gt;Dotan, Z. A.&lt;/author&gt;&lt;author&gt;Niki, M.&lt;/author&gt;&lt;author&gt;Koutcher, J. A.&lt;/author&gt;&lt;author&gt;Scher, H. I.&lt;/author&gt;&lt;author&gt;Ludwig, T.&lt;/author&gt;&lt;author&gt;Gerald, W.&lt;/author&gt;&lt;author&gt;Cordon-Cardo, C.&lt;/author&gt;&lt;author&gt;Pandolfi, P. P.&lt;/author&gt;&lt;/authors&gt;&lt;/contributors&gt;&lt;language&gt;eng&lt;/language&gt;&lt;added-date format="utc"&gt;1473412808&lt;/added-date&gt;&lt;ref-type name="Journal Article"&gt;17&lt;/ref-type&gt;&lt;rec-number&gt;33&lt;/rec-number&gt;&lt;last-updated-date format="utc"&gt;1473412808&lt;/last-updated-date&gt;&lt;accession-num&gt;16079851&lt;/accession-num&gt;&lt;electronic-resource-num&gt;10.1038/nature03918&lt;/electronic-resource-num&gt;&lt;volume&gt;436&lt;/volume&gt;&lt;/record&gt;&lt;/Cite&gt;&lt;/EndNote&gt;</w:instrText>
      </w:r>
      <w:r w:rsidRPr="001C341E">
        <w:fldChar w:fldCharType="separate"/>
      </w:r>
      <w:r>
        <w:rPr>
          <w:noProof/>
        </w:rPr>
        <w:t>(Chen, et al. 2005)</w:t>
      </w:r>
      <w:r w:rsidRPr="001C341E">
        <w:fldChar w:fldCharType="end"/>
      </w:r>
      <w:r w:rsidRPr="001C341E">
        <w:t xml:space="preserve">. For example, deletion of PTEN, a commonly lost tumor suppressor gene, is estimated to occur in up to 70% of men with prostate cancer at the time of diagnosis. </w:t>
      </w:r>
      <w:r>
        <w:t xml:space="preserve">Deletion of PTEN has been associated with </w:t>
      </w:r>
      <w:r w:rsidRPr="00894D15">
        <w:t xml:space="preserve">improved response and longer progression-free survival </w:t>
      </w:r>
      <w:r>
        <w:lastRenderedPageBreak/>
        <w:t xml:space="preserve">in </w:t>
      </w:r>
      <w:r w:rsidRPr="00894D15">
        <w:t>metastatic castration-resistant prostate cancer</w:t>
      </w:r>
      <w:r>
        <w:t xml:space="preserve"> patients treated by </w:t>
      </w:r>
      <w:r w:rsidRPr="00894D15">
        <w:t>Everolimus</w:t>
      </w:r>
      <w:r>
        <w:t xml:space="preserve">, an anti-mTOR inhibitor, in a phase II clinical trial, and can therefore be used as a predictive biomarker to anti-mTOR inhibitor sensitivity </w:t>
      </w:r>
      <w:r w:rsidRPr="00894D15">
        <w:fldChar w:fldCharType="begin">
          <w:fldData xml:space="preserve">PEVuZE5vdGU+PENpdGU+PEF1dGhvcj5UZW1wbGV0b248L0F1dGhvcj48WWVhcj4yMDEzPC9ZZWFy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==
</w:fldData>
        </w:fldChar>
      </w:r>
      <w:r>
        <w:instrText xml:space="preserve"> ADDIN EN.CITE </w:instrText>
      </w:r>
      <w:r>
        <w:fldChar w:fldCharType="begin">
          <w:fldData xml:space="preserve">PEVuZE5vdGU+PENpdGU+PEF1dGhvcj5UZW1wbGV0b248L0F1dGhvcj48WWVhcj4yMDEzPC9ZZWFy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==
</w:fldData>
        </w:fldChar>
      </w:r>
      <w:r>
        <w:instrText xml:space="preserve"> ADDIN EN.CITE.DATA </w:instrText>
      </w:r>
      <w:r>
        <w:fldChar w:fldCharType="end"/>
      </w:r>
      <w:r w:rsidRPr="00894D15">
        <w:fldChar w:fldCharType="separate"/>
      </w:r>
      <w:r>
        <w:rPr>
          <w:noProof/>
        </w:rPr>
        <w:t>(Templeton, et al. 2013)</w:t>
      </w:r>
      <w:r w:rsidRPr="00894D15">
        <w:fldChar w:fldCharType="end"/>
      </w:r>
    </w:p>
    <w:p w14:paraId="4213290E" w14:textId="77777777" w:rsidR="00D93DE4" w:rsidRPr="00894D15" w:rsidRDefault="00D93DE4" w:rsidP="00294AC9">
      <w:pPr>
        <w:pStyle w:val="ListParagraph"/>
      </w:pPr>
    </w:p>
    <w:p w14:paraId="741AC74A" w14:textId="1D91C5B9" w:rsidR="00D93DE4" w:rsidRDefault="00D93DE4" w:rsidP="00294AC9">
      <w:pPr>
        <w:pStyle w:val="ListParagraph"/>
        <w:numPr>
          <w:ilvl w:val="0"/>
          <w:numId w:val="13"/>
        </w:numPr>
      </w:pPr>
      <w:r w:rsidRPr="001C341E">
        <w:rPr>
          <w:b/>
        </w:rPr>
        <w:t xml:space="preserve">Mutations </w:t>
      </w:r>
      <w:r w:rsidRPr="001C341E">
        <w:t>are often designated as genomic alterations at a smaller scale</w:t>
      </w:r>
      <w:r>
        <w:t>,</w:t>
      </w:r>
      <w:r w:rsidRPr="001C341E">
        <w:t xml:space="preserve"> </w:t>
      </w:r>
      <w:r>
        <w:t xml:space="preserve">i.e. </w:t>
      </w:r>
      <w:r w:rsidRPr="001C341E">
        <w:t>affect</w:t>
      </w:r>
      <w:r>
        <w:t>ing</w:t>
      </w:r>
      <w:r w:rsidRPr="001C341E">
        <w:t xml:space="preserve"> </w:t>
      </w:r>
      <w:r>
        <w:t xml:space="preserve">one to </w:t>
      </w:r>
      <w:r w:rsidRPr="001C341E">
        <w:t>a few base pairs of nucleotides</w:t>
      </w:r>
      <w:r>
        <w:t>, and</w:t>
      </w:r>
      <w:r w:rsidRPr="001C341E">
        <w:t xml:space="preserve"> includ</w:t>
      </w:r>
      <w:r>
        <w:t>e</w:t>
      </w:r>
      <w:r w:rsidRPr="001C341E">
        <w:t xml:space="preserve"> small insertions and deletions</w:t>
      </w:r>
      <w:r>
        <w:t xml:space="preserve"> and</w:t>
      </w:r>
      <w:r w:rsidRPr="001C341E">
        <w:t xml:space="preserve"> single base point mutations. Base</w:t>
      </w:r>
      <w:r>
        <w:t>d</w:t>
      </w:r>
      <w:r w:rsidRPr="001C341E">
        <w:t xml:space="preserve"> on the impact </w:t>
      </w:r>
      <w:r>
        <w:t xml:space="preserve">of the mutation </w:t>
      </w:r>
      <w:r w:rsidRPr="001C341E">
        <w:t xml:space="preserve">on </w:t>
      </w:r>
      <w:r>
        <w:t xml:space="preserve">the </w:t>
      </w:r>
      <w:r w:rsidRPr="001C341E">
        <w:t xml:space="preserve">protein sequence, </w:t>
      </w:r>
      <w:r>
        <w:t>it</w:t>
      </w:r>
      <w:r w:rsidRPr="001C341E">
        <w:t xml:space="preserve"> can be classified </w:t>
      </w:r>
      <w:r>
        <w:t xml:space="preserve">as </w:t>
      </w:r>
      <w:r w:rsidR="00C32AEE">
        <w:t>(</w:t>
      </w:r>
      <w:fldSimple w:instr=" REF _Ref464481292 ">
        <w:r w:rsidR="0088566C">
          <w:t xml:space="preserve">Figure </w:t>
        </w:r>
        <w:r w:rsidR="0088566C">
          <w:rPr>
            <w:noProof/>
          </w:rPr>
          <w:t>4</w:t>
        </w:r>
      </w:fldSimple>
      <w:r w:rsidR="00C32AEE">
        <w:t>)</w:t>
      </w:r>
      <w:r>
        <w:t>:</w:t>
      </w:r>
    </w:p>
    <w:p w14:paraId="425C4D7B" w14:textId="77777777" w:rsidR="00D93DE4" w:rsidRPr="00A9693B" w:rsidRDefault="00D93DE4" w:rsidP="00294AC9">
      <w:pPr>
        <w:pStyle w:val="ListParagraph"/>
      </w:pPr>
    </w:p>
    <w:p w14:paraId="6A153B3A" w14:textId="7C5B0ADE" w:rsidR="00D93DE4" w:rsidRDefault="00D93DE4" w:rsidP="00294AC9">
      <w:pPr>
        <w:pStyle w:val="ListParagraph"/>
        <w:numPr>
          <w:ilvl w:val="0"/>
          <w:numId w:val="12"/>
        </w:numPr>
      </w:pPr>
      <w:r>
        <w:t>a</w:t>
      </w:r>
      <w:r w:rsidRPr="001C341E">
        <w:t xml:space="preserve"> nonsense mutation, if it leads </w:t>
      </w:r>
      <w:r>
        <w:t>to</w:t>
      </w:r>
      <w:r w:rsidRPr="001C341E">
        <w:t xml:space="preserve"> </w:t>
      </w:r>
      <w:r>
        <w:t>the gain of a</w:t>
      </w:r>
      <w:r w:rsidRPr="001C341E">
        <w:t xml:space="preserve"> stop codon that terminates the translation process</w:t>
      </w:r>
      <w:r>
        <w:t>;</w:t>
      </w:r>
    </w:p>
    <w:p w14:paraId="4B8E0E37" w14:textId="4BBCDD7C" w:rsidR="00D93DE4" w:rsidRDefault="00D93DE4" w:rsidP="00294AC9">
      <w:pPr>
        <w:pStyle w:val="ListParagraph"/>
        <w:numPr>
          <w:ilvl w:val="0"/>
          <w:numId w:val="12"/>
        </w:numPr>
      </w:pPr>
      <w:r>
        <w:t xml:space="preserve">a </w:t>
      </w:r>
      <w:r w:rsidRPr="001C341E">
        <w:t xml:space="preserve">missense mutation, if it leads </w:t>
      </w:r>
      <w:r>
        <w:t>to</w:t>
      </w:r>
      <w:r w:rsidRPr="001C341E">
        <w:t xml:space="preserve"> a different amino acid; </w:t>
      </w:r>
    </w:p>
    <w:p w14:paraId="23C42E45" w14:textId="2789BB2F" w:rsidR="00D93DE4" w:rsidRDefault="00D93DE4" w:rsidP="00294AC9">
      <w:pPr>
        <w:pStyle w:val="ListParagraph"/>
        <w:numPr>
          <w:ilvl w:val="0"/>
          <w:numId w:val="12"/>
        </w:numPr>
      </w:pPr>
      <w:r>
        <w:t xml:space="preserve">a </w:t>
      </w:r>
      <w:r w:rsidRPr="001C341E">
        <w:t xml:space="preserve">silent mutation, if </w:t>
      </w:r>
      <w:r>
        <w:t>it does not change the protein sequence</w:t>
      </w:r>
      <w:r w:rsidRPr="001C341E">
        <w:t>.</w:t>
      </w:r>
      <w:r>
        <w:t xml:space="preserve"> </w:t>
      </w:r>
    </w:p>
    <w:p w14:paraId="382FE230" w14:textId="77777777" w:rsidR="00D93DE4" w:rsidRDefault="00D93DE4" w:rsidP="00294AC9">
      <w:pPr>
        <w:pStyle w:val="ListParagraph"/>
      </w:pPr>
    </w:p>
    <w:tbl>
      <w:tblPr>
        <w:tblStyle w:val="TableGrid"/>
        <w:tblW w:w="0" w:type="auto"/>
        <w:tblInd w:w="520" w:type="dxa"/>
        <w:tblBorders>
          <w:insideH w:val="none" w:sz="0" w:space="0" w:color="auto"/>
          <w:insideV w:val="none" w:sz="0" w:space="0" w:color="auto"/>
        </w:tblBorders>
        <w:tblLook w:val="04A0" w:firstRow="1" w:lastRow="0" w:firstColumn="1" w:lastColumn="0" w:noHBand="0" w:noVBand="1"/>
      </w:tblPr>
      <w:tblGrid>
        <w:gridCol w:w="8485"/>
      </w:tblGrid>
      <w:tr w:rsidR="00D93DE4" w14:paraId="3CF2415C" w14:textId="77777777" w:rsidTr="006F2A37">
        <w:tc>
          <w:tcPr>
            <w:tcW w:w="9357" w:type="dxa"/>
            <w:tcBorders>
              <w:top w:val="nil"/>
              <w:left w:val="nil"/>
              <w:bottom w:val="nil"/>
              <w:right w:val="nil"/>
            </w:tcBorders>
          </w:tcPr>
          <w:p w14:paraId="20050C1A" w14:textId="5CC365BA" w:rsidR="00D93DE4" w:rsidRDefault="005416C9" w:rsidP="009C17A7">
            <w:pPr>
              <w:pStyle w:val="ListParagraph"/>
              <w:jc w:val="left"/>
            </w:pPr>
            <w:r>
              <w:t xml:space="preserve">        </w:t>
            </w:r>
            <w:r w:rsidR="00D93DE4">
              <w:rPr>
                <w:noProof/>
              </w:rPr>
              <w:drawing>
                <wp:inline distT="0" distB="0" distL="0" distR="0" wp14:anchorId="69009184" wp14:editId="55DB5D67">
                  <wp:extent cx="3346876" cy="1150034"/>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utatoin.png"/>
                          <pic:cNvPicPr/>
                        </pic:nvPicPr>
                        <pic:blipFill>
                          <a:blip r:embed="rId11">
                            <a:extLst>
                              <a:ext uri="{28A0092B-C50C-407E-A947-70E740481C1C}">
                                <a14:useLocalDpi xmlns:a14="http://schemas.microsoft.com/office/drawing/2010/main" val="0"/>
                              </a:ext>
                            </a:extLst>
                          </a:blip>
                          <a:stretch>
                            <a:fillRect/>
                          </a:stretch>
                        </pic:blipFill>
                        <pic:spPr>
                          <a:xfrm>
                            <a:off x="0" y="0"/>
                            <a:ext cx="3410308" cy="1171830"/>
                          </a:xfrm>
                          <a:prstGeom prst="rect">
                            <a:avLst/>
                          </a:prstGeom>
                        </pic:spPr>
                      </pic:pic>
                    </a:graphicData>
                  </a:graphic>
                </wp:inline>
              </w:drawing>
            </w:r>
          </w:p>
          <w:p w14:paraId="7CAE11EA" w14:textId="5FC42802" w:rsidR="00D93DE4" w:rsidRDefault="00D93DE4" w:rsidP="008B24F1">
            <w:pPr>
              <w:pStyle w:val="Caption"/>
              <w:ind w:left="170"/>
              <w:rPr>
                <w:szCs w:val="22"/>
              </w:rPr>
            </w:pPr>
            <w:bookmarkStart w:id="17" w:name="_Ref464481292"/>
            <w:bookmarkStart w:id="18" w:name="_Toc464602342"/>
            <w:bookmarkStart w:id="19" w:name="_Toc464603671"/>
            <w:r>
              <w:t xml:space="preserve">Figure </w:t>
            </w:r>
            <w:fldSimple w:instr=" SEQ Figure \* ARABIC ">
              <w:r w:rsidR="0088566C">
                <w:rPr>
                  <w:noProof/>
                </w:rPr>
                <w:t>4</w:t>
              </w:r>
            </w:fldSimple>
            <w:bookmarkEnd w:id="17"/>
            <w:r>
              <w:t xml:space="preserve">. </w:t>
            </w:r>
            <w:r w:rsidRPr="009D2675">
              <w:rPr>
                <w:rStyle w:val="NoSpacingChar"/>
              </w:rPr>
              <w:t>An illustration of nonsense, missense and silent mutation.</w:t>
            </w:r>
            <w:bookmarkEnd w:id="18"/>
            <w:bookmarkEnd w:id="19"/>
          </w:p>
        </w:tc>
      </w:tr>
    </w:tbl>
    <w:p w14:paraId="34C229EF" w14:textId="49786E13" w:rsidR="00D93DE4" w:rsidRDefault="00D93DE4" w:rsidP="00294AC9">
      <w:pPr>
        <w:pStyle w:val="ListParagraph"/>
      </w:pPr>
      <w:r>
        <w:t xml:space="preserve">For a mutation to </w:t>
      </w:r>
      <w:r w:rsidRPr="001C341E">
        <w:t>cause cancerous consequences</w:t>
      </w:r>
      <w:r>
        <w:t>, it has to n</w:t>
      </w:r>
      <w:r w:rsidRPr="001C341E">
        <w:t xml:space="preserve">ot only </w:t>
      </w:r>
      <w:r>
        <w:t>occur in the right</w:t>
      </w:r>
      <w:r w:rsidRPr="001C341E">
        <w:t xml:space="preserve"> gene</w:t>
      </w:r>
      <w:r>
        <w:t xml:space="preserve">, but </w:t>
      </w:r>
      <w:r w:rsidRPr="001C341E">
        <w:t>also at the right position. Some mutation</w:t>
      </w:r>
      <w:r>
        <w:t>s</w:t>
      </w:r>
      <w:r w:rsidRPr="001C341E">
        <w:t xml:space="preserve"> occur at a position that does not disrupt seriously the cell functions, thus can be tolerated and </w:t>
      </w:r>
      <w:r>
        <w:t>may</w:t>
      </w:r>
      <w:r w:rsidRPr="001C341E">
        <w:t xml:space="preserve"> be</w:t>
      </w:r>
      <w:r>
        <w:t xml:space="preserve"> naturally</w:t>
      </w:r>
      <w:r w:rsidRPr="001C341E">
        <w:t xml:space="preserve"> found at a certain frequency in the population</w:t>
      </w:r>
      <w:r>
        <w:t xml:space="preserve">. </w:t>
      </w:r>
      <w:r w:rsidRPr="001C341E">
        <w:t xml:space="preserve">These mutations are </w:t>
      </w:r>
      <w:r w:rsidRPr="001C341E">
        <w:lastRenderedPageBreak/>
        <w:t xml:space="preserve">called polymorphism. </w:t>
      </w:r>
      <w:r w:rsidRPr="009D2675">
        <w:t xml:space="preserve">Mutations are probably the most frequently observed type of genomic alterations in cancer and have an important </w:t>
      </w:r>
      <w:r w:rsidR="00C35168" w:rsidRPr="009D2675">
        <w:t>role</w:t>
      </w:r>
      <w:r w:rsidR="00C35168">
        <w:t xml:space="preserve">, especially somatic mutation which are specific to the tumor. </w:t>
      </w:r>
      <w:r w:rsidRPr="009D2675">
        <w:t>One example is the point mutation V600E in BRAF</w:t>
      </w:r>
      <w:r w:rsidR="00894D50">
        <w:t xml:space="preserve"> (</w:t>
      </w:r>
      <w:fldSimple w:instr=" REF _Ref464481833 ">
        <w:r w:rsidR="0088566C">
          <w:t xml:space="preserve">Figure </w:t>
        </w:r>
        <w:r w:rsidR="0088566C">
          <w:rPr>
            <w:noProof/>
          </w:rPr>
          <w:t>5</w:t>
        </w:r>
      </w:fldSimple>
      <w:r w:rsidR="00894D50">
        <w:t>)</w:t>
      </w:r>
      <w:r w:rsidRPr="009D2675">
        <w:t xml:space="preserve">, that induce an increased kinase activity of the gene leading to an activation of the MEK pathway and is presented in 30% to 50% of melanoma patients. Patients with tumors harboring V600E and V600K BRAF mutations showed better responses to the BRAF and MEK inhibitors than to chemotherapy </w:t>
      </w:r>
      <w:r w:rsidRPr="009D2675">
        <w:fldChar w:fldCharType="begin">
          <w:fldData xml:space="preserve">PEVuZE5vdGU+PENpdGU+PEF1dGhvcj5Tb3NtYW48L0F1dGhvcj48WWVhcj4yMDEyPC9ZZWFyPjxJ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</w:fldData>
        </w:fldChar>
      </w:r>
      <w:r w:rsidRPr="009D2675">
        <w:instrText xml:space="preserve"> ADDIN EN.CITE </w:instrText>
      </w:r>
      <w:r w:rsidRPr="009D2675">
        <w:fldChar w:fldCharType="begin">
          <w:fldData xml:space="preserve">PEVuZE5vdGU+PENpdGU+PEF1dGhvcj5Tb3NtYW48L0F1dGhvcj48WWVhcj4yMDEyPC9ZZWFyPjxJ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</w:fldData>
        </w:fldChar>
      </w:r>
      <w:r w:rsidRPr="009D2675">
        <w:instrText xml:space="preserve"> ADDIN EN.CITE.DATA </w:instrText>
      </w:r>
      <w:r w:rsidRPr="009D2675">
        <w:fldChar w:fldCharType="end"/>
      </w:r>
      <w:r w:rsidRPr="009D2675">
        <w:fldChar w:fldCharType="separate"/>
      </w:r>
      <w:r w:rsidRPr="009D2675">
        <w:t>(Sosman, et al. 2012; Flaherty, et al. 2012)</w:t>
      </w:r>
      <w:r w:rsidRPr="009D2675">
        <w:fldChar w:fldCharType="end"/>
      </w:r>
      <w:r w:rsidRPr="009D2675">
        <w:t>.</w:t>
      </w:r>
    </w:p>
    <w:p w14:paraId="74A6EE56" w14:textId="77777777" w:rsidR="00894D50" w:rsidRDefault="00894D50" w:rsidP="00294AC9">
      <w:pPr>
        <w:pStyle w:val="ListParagraph"/>
      </w:pPr>
    </w:p>
    <w:tbl>
      <w:tblPr>
        <w:tblStyle w:val="TableGrid"/>
        <w:tblW w:w="0" w:type="auto"/>
        <w:tblInd w:w="420" w:type="dxa"/>
        <w:tblLook w:val="04A0" w:firstRow="1" w:lastRow="0" w:firstColumn="1" w:lastColumn="0" w:noHBand="0" w:noVBand="1"/>
      </w:tblPr>
      <w:tblGrid>
        <w:gridCol w:w="8585"/>
      </w:tblGrid>
      <w:tr w:rsidR="00894D50" w14:paraId="5834978D" w14:textId="77777777" w:rsidTr="005416C9">
        <w:tc>
          <w:tcPr>
            <w:tcW w:w="9457" w:type="dxa"/>
            <w:tcBorders>
              <w:top w:val="nil"/>
              <w:left w:val="nil"/>
              <w:bottom w:val="nil"/>
              <w:right w:val="nil"/>
            </w:tcBorders>
          </w:tcPr>
          <w:p w14:paraId="69312EC1" w14:textId="4F226730" w:rsidR="00894D50" w:rsidRDefault="005416C9" w:rsidP="00294AC9">
            <w:pPr>
              <w:pStyle w:val="ListParagraph"/>
            </w:pPr>
            <w:r>
              <w:t xml:space="preserve">        </w:t>
            </w:r>
            <w:r w:rsidR="00894D50">
              <w:rPr>
                <w:noProof/>
              </w:rPr>
              <w:drawing>
                <wp:inline distT="0" distB="0" distL="0" distR="0" wp14:anchorId="50772B5A" wp14:editId="5D261FA2">
                  <wp:extent cx="4009405" cy="300705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rafv600e.jpg"/>
                          <pic:cNvPicPr/>
                        </pic:nvPicPr>
                        <pic:blipFill>
                          <a:blip r:embed="rId12">
                            <a:extLst>
                              <a:ext uri="{28A0092B-C50C-407E-A947-70E740481C1C}">
                                <a14:useLocalDpi xmlns:a14="http://schemas.microsoft.com/office/drawing/2010/main" val="0"/>
                              </a:ext>
                            </a:extLst>
                          </a:blip>
                          <a:stretch>
                            <a:fillRect/>
                          </a:stretch>
                        </pic:blipFill>
                        <pic:spPr>
                          <a:xfrm>
                            <a:off x="0" y="0"/>
                            <a:ext cx="4015918" cy="3011940"/>
                          </a:xfrm>
                          <a:prstGeom prst="rect">
                            <a:avLst/>
                          </a:prstGeom>
                        </pic:spPr>
                      </pic:pic>
                    </a:graphicData>
                  </a:graphic>
                </wp:inline>
              </w:drawing>
            </w:r>
          </w:p>
          <w:p w14:paraId="6B8B4074" w14:textId="508633C3" w:rsidR="00894D50" w:rsidRDefault="00894D50" w:rsidP="008B24F1">
            <w:pPr>
              <w:pStyle w:val="Caption"/>
              <w:ind w:left="170" w:right="170"/>
              <w:rPr>
                <w:szCs w:val="22"/>
              </w:rPr>
            </w:pPr>
            <w:bookmarkStart w:id="20" w:name="_Ref464481833"/>
            <w:bookmarkStart w:id="21" w:name="_Toc464602343"/>
            <w:bookmarkStart w:id="22" w:name="_Toc464603672"/>
            <w:r>
              <w:t xml:space="preserve">Figure </w:t>
            </w:r>
            <w:fldSimple w:instr=" SEQ Figure \* ARABIC ">
              <w:r w:rsidR="0088566C">
                <w:rPr>
                  <w:noProof/>
                </w:rPr>
                <w:t>5</w:t>
              </w:r>
            </w:fldSimple>
            <w:bookmarkEnd w:id="20"/>
            <w:r>
              <w:t xml:space="preserve">. </w:t>
            </w:r>
            <w:r w:rsidRPr="001040F3">
              <w:rPr>
                <w:rStyle w:val="NoSpacingChar"/>
              </w:rPr>
              <w:t xml:space="preserve">BRAF V600E </w:t>
            </w:r>
            <w:r>
              <w:rPr>
                <w:rStyle w:val="NoSpacingChar"/>
              </w:rPr>
              <w:t>o</w:t>
            </w:r>
            <w:r w:rsidRPr="00894D50">
              <w:rPr>
                <w:rStyle w:val="NoSpacingChar"/>
              </w:rPr>
              <w:t>ncogenic</w:t>
            </w:r>
            <w:r w:rsidRPr="001040F3">
              <w:rPr>
                <w:rStyle w:val="NoSpacingChar"/>
              </w:rPr>
              <w:t xml:space="preserve"> signaling pathway in melanoma. </w:t>
            </w:r>
            <w:r>
              <w:rPr>
                <w:rStyle w:val="NoSpacingChar"/>
              </w:rPr>
              <w:fldChar w:fldCharType="begin"/>
            </w:r>
            <w:r>
              <w:rPr>
                <w:rStyle w:val="NoSpacingChar"/>
              </w:rPr>
              <w:instrText xml:space="preserve"> ADDIN EN.CITE &lt;EndNote&gt;&lt;Cite&gt;&lt;Author&gt;Ascierto&lt;/Author&gt;&lt;Year&gt;2012&lt;/Year&gt;&lt;IDText&gt;The role of BRAF V600 mutation in melanoma&lt;/IDText&gt;&lt;DisplayText&gt;(Ascierto, et al. 2012)&lt;/DisplayText&gt;&lt;record&gt;&lt;dates&gt;&lt;pub-dates&gt;&lt;date&gt;Jul&lt;/date&gt;&lt;/pub-dates&gt;&lt;year&gt;2012&lt;/year&gt;&lt;/dates&gt;&lt;keywords&gt;&lt;keyword&gt;Clinical Trials as Topic&lt;/keyword&gt;&lt;keyword&gt;Disease Progression&lt;/keyword&gt;&lt;keyword&gt;Drug Resistance, Neoplasm&lt;/keyword&gt;&lt;keyword&gt;Humans&lt;/keyword&gt;&lt;keyword&gt;Melanoma&lt;/keyword&gt;&lt;keyword&gt;Mutation&lt;/keyword&gt;&lt;keyword&gt;Protein Kinase Inhibitors&lt;/keyword&gt;&lt;keyword&gt;Proto-Oncogene Proteins B-raf&lt;/keyword&gt;&lt;keyword&gt;Skin Neoplasms&lt;/keyword&gt;&lt;/keywords&gt;&lt;urls&gt;&lt;related-urls&gt;&lt;url&gt;https://www.ncbi.nlm.nih.gov/pubmed/22554099&lt;/url&gt;&lt;/related-urls&gt;&lt;/urls&gt;&lt;isbn&gt;1479-5876&lt;/isbn&gt;&lt;custom2&gt;PMC3391993&lt;/custom2&gt;&lt;titles&gt;&lt;title&gt;The role of BRAF V600 mutation in melanoma&lt;/title&gt;&lt;secondary-title&gt;J Transl Med&lt;/secondary-title&gt;&lt;/titles&gt;&lt;pages&gt;85&lt;/pages&gt;&lt;contributors&gt;&lt;authors&gt;&lt;author&gt;Ascierto, P. A.&lt;/author&gt;&lt;author&gt;Kirkwood, J. M.&lt;/author&gt;&lt;author&gt;Grob, J. J.&lt;/author&gt;&lt;author&gt;Simeone, E.&lt;/author&gt;&lt;author&gt;Grimaldi, A. M.&lt;/author&gt;&lt;author&gt;Maio, M.&lt;/author&gt;&lt;author&gt;Palmieri, G.&lt;/author&gt;&lt;author&gt;Testori, A.&lt;/author&gt;&lt;author&gt;Marincola, F. M.&lt;/author&gt;&lt;author&gt;Mozzillo, N.&lt;/author&gt;&lt;/authors&gt;&lt;/contributors&gt;&lt;language&gt;ENG&lt;/language&gt;&lt;added-date format="utc"&gt;1476711085&lt;/added-date&gt;&lt;ref-type name="Journal Article"&gt;17&lt;/ref-type&gt;&lt;rec-number&gt;144&lt;/rec-number&gt;&lt;last-updated-date format="utc"&gt;1476711085&lt;/last-updated-date&gt;&lt;accession-num&gt;22554099&lt;/accession-num&gt;&lt;electronic-resource-num&gt;10.1186/1479-5876-10-85&lt;/electronic-resource-num&gt;&lt;volume&gt;10&lt;/volume&gt;&lt;/record&gt;&lt;/Cite&gt;&lt;/EndNote&gt;</w:instrText>
            </w:r>
            <w:r>
              <w:rPr>
                <w:rStyle w:val="NoSpacingChar"/>
              </w:rPr>
              <w:fldChar w:fldCharType="separate"/>
            </w:r>
            <w:r>
              <w:rPr>
                <w:rStyle w:val="NoSpacingChar"/>
                <w:noProof/>
              </w:rPr>
              <w:t>(Ascierto, et al. 2012)</w:t>
            </w:r>
            <w:bookmarkEnd w:id="21"/>
            <w:bookmarkEnd w:id="22"/>
            <w:r>
              <w:rPr>
                <w:rStyle w:val="NoSpacingChar"/>
              </w:rPr>
              <w:fldChar w:fldCharType="end"/>
            </w:r>
          </w:p>
        </w:tc>
      </w:tr>
    </w:tbl>
    <w:p w14:paraId="17CF828E" w14:textId="77777777" w:rsidR="00D93DE4" w:rsidRDefault="00D93DE4" w:rsidP="00294AC9">
      <w:pPr>
        <w:pStyle w:val="ListParagraph"/>
      </w:pPr>
    </w:p>
    <w:p w14:paraId="0ED03511" w14:textId="77777777" w:rsidR="00D93DE4" w:rsidRPr="001C341E" w:rsidRDefault="00D93DE4" w:rsidP="00D93DE4">
      <w:pPr>
        <w:pStyle w:val="Heading4"/>
      </w:pPr>
      <w:bookmarkStart w:id="23" w:name="_Toc468131432"/>
      <w:r>
        <w:t>Gene expression</w:t>
      </w:r>
      <w:r w:rsidRPr="001C341E">
        <w:t xml:space="preserve"> level</w:t>
      </w:r>
      <w:bookmarkEnd w:id="23"/>
    </w:p>
    <w:p w14:paraId="6490787C" w14:textId="0AC98603" w:rsidR="00D93DE4" w:rsidRDefault="00D93DE4" w:rsidP="00294AC9">
      <w:pPr>
        <w:pStyle w:val="ListParagraph"/>
      </w:pPr>
      <w:r>
        <w:t>A</w:t>
      </w:r>
      <w:r w:rsidRPr="001C341E">
        <w:t xml:space="preserve"> genomic alteration </w:t>
      </w:r>
      <w:r>
        <w:t xml:space="preserve">that is not expressed in the cell is less probable to have a serious impact on the cell function. On the other hand, an overexpression of </w:t>
      </w:r>
      <w:r>
        <w:lastRenderedPageBreak/>
        <w:t xml:space="preserve">oncogenes caused by other mechanisms such as epigenetic changes can lead to important functional impacts in the cells. Therefore, it is necessary to measure </w:t>
      </w:r>
      <w:r w:rsidRPr="001C341E">
        <w:t>gene expression and protein activity</w:t>
      </w:r>
      <w:r>
        <w:t xml:space="preserve"> to have a more complete and broader picture of the molecular alterations of cancer cells</w:t>
      </w:r>
      <w:r w:rsidRPr="001C341E">
        <w:t>. For example, overexpression of epidermal growth factor receptor (</w:t>
      </w:r>
      <w:r w:rsidRPr="001040F3">
        <w:rPr>
          <w:i/>
        </w:rPr>
        <w:t>EGFR</w:t>
      </w:r>
      <w:r w:rsidRPr="001C341E">
        <w:t>), which is a receptor tyrosine kinase</w:t>
      </w:r>
      <w:r>
        <w:t>, can</w:t>
      </w:r>
      <w:r w:rsidRPr="001C341E">
        <w:t xml:space="preserve"> lead to increased cell proliferation, migration, and survival</w:t>
      </w:r>
      <w:r>
        <w:t xml:space="preserve"> </w:t>
      </w:r>
      <w:r w:rsidRPr="00361107">
        <w:fldChar w:fldCharType="begin"/>
      </w:r>
      <w:r>
        <w:instrText xml:space="preserve"> ADDIN EN.CITE &lt;EndNote&gt;&lt;Cite&gt;&lt;Author&gt;Sharma&lt;/Author&gt;&lt;Year&gt;2007&lt;/Year&gt;&lt;IDText&gt;Epidermal growth factor receptor mutations in lung cancer&lt;/IDText&gt;&lt;DisplayText&gt;(Sharma, et al. 2007)&lt;/DisplayText&gt;&lt;record&gt;&lt;dates&gt;&lt;pub-dates&gt;&lt;date&gt;Mar&lt;/date&gt;&lt;/pub-dates&gt;&lt;year&gt;2007&lt;/year&gt;&lt;/dates&gt;&lt;keywords&gt;&lt;keyword&gt;Animals&lt;/keyword&gt;&lt;keyword&gt;Antineoplastic Agents&lt;/keyword&gt;&lt;keyword&gt;Carcinoma, Non-Small-Cell Lung&lt;/keyword&gt;&lt;keyword&gt;Drug Resistance, Neoplasm&lt;/keyword&gt;&lt;keyword&gt;Humans&lt;/keyword&gt;&lt;keyword&gt;Lung Neoplasms&lt;/keyword&gt;&lt;keyword&gt;Mutation&lt;/keyword&gt;&lt;keyword&gt;Protein Kinase Inhibitors&lt;/keyword&gt;&lt;keyword&gt;Receptor, Epidermal Growth Factor&lt;/keyword&gt;&lt;/keywords&gt;&lt;urls&gt;&lt;related-urls&gt;&lt;url&gt;https://www.ncbi.nlm.nih.gov/pubmed/17318210&lt;/url&gt;&lt;/related-urls&gt;&lt;/urls&gt;&lt;isbn&gt;1474-175X&lt;/isbn&gt;&lt;titles&gt;&lt;title&gt;Epidermal growth factor receptor mutations in lung cancer&lt;/title&gt;&lt;secondary-title&gt;Nat Rev Cancer&lt;/secondary-title&gt;&lt;/titles&gt;&lt;pages&gt;169-81&lt;/pages&gt;&lt;number&gt;3&lt;/number&gt;&lt;contributors&gt;&lt;authors&gt;&lt;author&gt;Sharma, S. V.&lt;/author&gt;&lt;author&gt;Bell, D. W.&lt;/author&gt;&lt;author&gt;Settleman, J.&lt;/author&gt;&lt;author&gt;Haber, D. A.&lt;/author&gt;&lt;/authors&gt;&lt;/contributors&gt;&lt;language&gt;eng&lt;/language&gt;&lt;added-date format="utc"&gt;1472324563&lt;/added-date&gt;&lt;ref-type name="Journal Article"&gt;17&lt;/ref-type&gt;&lt;rec-number&gt;21&lt;/rec-number&gt;&lt;last-updated-date format="utc"&gt;1472324563&lt;/last-updated-date&gt;&lt;accession-num&gt;17318210&lt;/accession-num&gt;&lt;electronic-resource-num&gt;10.1038/nrc2088&lt;/electronic-resource-num&gt;&lt;volume&gt;7&lt;/volume&gt;&lt;/record&gt;&lt;/Cite&gt;&lt;/EndNote&gt;</w:instrText>
      </w:r>
      <w:r w:rsidRPr="00361107">
        <w:fldChar w:fldCharType="separate"/>
      </w:r>
      <w:r>
        <w:rPr>
          <w:noProof/>
        </w:rPr>
        <w:t>(Sharma, et al. 2007)</w:t>
      </w:r>
      <w:r w:rsidRPr="00361107">
        <w:fldChar w:fldCharType="end"/>
      </w:r>
      <w:r w:rsidRPr="00361107">
        <w:t>.</w:t>
      </w:r>
      <w:r w:rsidRPr="001C341E">
        <w:t xml:space="preserve"> Although the major mechanism of </w:t>
      </w:r>
      <w:r w:rsidRPr="001040F3">
        <w:rPr>
          <w:i/>
        </w:rPr>
        <w:t>EGFR</w:t>
      </w:r>
      <w:r w:rsidRPr="001C341E">
        <w:t xml:space="preserve"> overexpression is gene amplification</w:t>
      </w:r>
      <w:r>
        <w:t>,</w:t>
      </w:r>
      <w:r w:rsidRPr="001C341E">
        <w:t xml:space="preserve"> a certain level </w:t>
      </w:r>
      <w:r>
        <w:t xml:space="preserve">of </w:t>
      </w:r>
      <w:r w:rsidRPr="001C341E">
        <w:t xml:space="preserve">overexpression can occur without gene amplification </w:t>
      </w:r>
      <w:r w:rsidRPr="001C341E">
        <w:fldChar w:fldCharType="begin">
          <w:fldData xml:space="preserve">PEVuZE5vdGU+PENpdGU+PEF1dGhvcj5GbGFoZXJ0eTwvQXV0aG9yPjxZZWFyPjIwMTI8L1llYXI+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</w:fldData>
        </w:fldChar>
      </w:r>
      <w:r>
        <w:instrText xml:space="preserve"> ADDIN EN.CITE </w:instrText>
      </w:r>
      <w:r>
        <w:fldChar w:fldCharType="begin">
          <w:fldData xml:space="preserve">PEVuZE5vdGU+PENpdGU+PEF1dGhvcj5GbGFoZXJ0eTwvQXV0aG9yPjxZZWFyPjIwMTI8L1llYXI+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</w:fldData>
        </w:fldChar>
      </w:r>
      <w:r>
        <w:instrText xml:space="preserve"> ADDIN EN.CITE.DATA </w:instrText>
      </w:r>
      <w:r>
        <w:fldChar w:fldCharType="end"/>
      </w:r>
      <w:r w:rsidRPr="001C341E">
        <w:fldChar w:fldCharType="separate"/>
      </w:r>
      <w:r>
        <w:rPr>
          <w:noProof/>
        </w:rPr>
        <w:t>(Flaherty, et al. 2012)</w:t>
      </w:r>
      <w:r w:rsidRPr="001C341E">
        <w:fldChar w:fldCharType="end"/>
      </w:r>
      <w:r w:rsidRPr="001C341E">
        <w:t xml:space="preserve">. </w:t>
      </w:r>
      <w:r>
        <w:t xml:space="preserve">Patients who do not have an amplification but a high level of </w:t>
      </w:r>
      <w:r w:rsidRPr="001040F3">
        <w:rPr>
          <w:i/>
        </w:rPr>
        <w:t>EGFR</w:t>
      </w:r>
      <w:r>
        <w:t xml:space="preserve"> expression can also benefit from an EGFR inhibitor.</w:t>
      </w:r>
      <w:r w:rsidRPr="001C341E">
        <w:t xml:space="preserve"> </w:t>
      </w:r>
      <w:r>
        <w:t>Gene expression can be affected by its own alteration but also by the alteration of other cell products such as, for example, transcription factors directly regulating it.</w:t>
      </w:r>
    </w:p>
    <w:p w14:paraId="156B0670" w14:textId="77777777" w:rsidR="00D93DE4" w:rsidRDefault="00D93DE4" w:rsidP="00294AC9">
      <w:pPr>
        <w:pStyle w:val="ListParagraph"/>
      </w:pPr>
    </w:p>
    <w:p w14:paraId="45E2C4EA" w14:textId="77777777" w:rsidR="00D93DE4" w:rsidRDefault="00D93DE4" w:rsidP="00D93DE4">
      <w:pPr>
        <w:pStyle w:val="Heading4"/>
        <w:rPr>
          <w:szCs w:val="22"/>
        </w:rPr>
      </w:pPr>
      <w:bookmarkStart w:id="24" w:name="_Toc468131433"/>
      <w:r w:rsidRPr="00DA11CD">
        <w:rPr>
          <w:szCs w:val="22"/>
        </w:rPr>
        <w:t>Methylation</w:t>
      </w:r>
      <w:r w:rsidRPr="001C341E">
        <w:t xml:space="preserve"> level</w:t>
      </w:r>
      <w:bookmarkEnd w:id="24"/>
    </w:p>
    <w:p w14:paraId="27A910C3" w14:textId="36F4CE64" w:rsidR="00D93DE4" w:rsidRDefault="00D93DE4" w:rsidP="00294AC9">
      <w:pPr>
        <w:pStyle w:val="ListParagraph"/>
      </w:pPr>
      <w:r w:rsidRPr="00C331CA">
        <w:t>Methylation is the process of adding a methyl group at a given site of DNA, RNA or</w:t>
      </w:r>
      <w:r>
        <w:t xml:space="preserve"> protein which can </w:t>
      </w:r>
      <w:r w:rsidRPr="00C331CA">
        <w:t>alter gene expression and protein activity</w:t>
      </w:r>
      <w:r>
        <w:t>. Methylation can repress gene expression by adding methyl groups in CpG islands located in the gene promoter, the</w:t>
      </w:r>
      <w:r w:rsidRPr="009F2AD3">
        <w:t xml:space="preserve"> region of </w:t>
      </w:r>
      <w:r>
        <w:t xml:space="preserve">the </w:t>
      </w:r>
      <w:r w:rsidRPr="009F2AD3">
        <w:t>DNA </w:t>
      </w:r>
      <w:r>
        <w:t>where</w:t>
      </w:r>
      <w:r w:rsidRPr="009F2AD3">
        <w:t xml:space="preserve"> transcription</w:t>
      </w:r>
      <w:r w:rsidRPr="000D4E68">
        <w:t xml:space="preserve"> </w:t>
      </w:r>
      <w:r w:rsidRPr="009F2AD3">
        <w:t>initiates</w:t>
      </w:r>
      <w:r>
        <w:t xml:space="preserve">. </w:t>
      </w:r>
      <w:r w:rsidRPr="00C331CA">
        <w:t>There is a negative correlation between DNA methylation and transcriptional activity</w:t>
      </w:r>
      <w:r w:rsidR="005E2306">
        <w:t xml:space="preserve"> </w:t>
      </w:r>
      <w:r w:rsidRPr="00C331CA">
        <w:fldChar w:fldCharType="begin"/>
      </w:r>
      <w:r w:rsidRPr="00C331CA">
        <w:instrText xml:space="preserve"> ADDIN EN.CITE &lt;EndNote&gt;&lt;Cite&gt;&lt;Author&gt;Bird&lt;/Author&gt;&lt;Year&gt;2002&lt;/Year&gt;&lt;IDText&gt;DNA methylation patterns and epigenetic memory&lt;/IDText&gt;&lt;DisplayText&gt;(Bird 2002)&lt;/DisplayText&gt;&lt;record&gt;&lt;dates&gt;&lt;pub-dates&gt;&lt;date&gt;Jan&lt;/date&gt;&lt;/pub-dates&gt;&lt;year&gt;2002&lt;/year&gt;&lt;/dates&gt;&lt;keywords&gt;&lt;keyword&gt;Animals&lt;/keyword&gt;&lt;keyword&gt;DNA Methylation&lt;/keyword&gt;&lt;keyword&gt;Embryonic and Fetal Development&lt;/keyword&gt;&lt;keyword&gt;Gene Expression Regulation, Developmental&lt;/keyword&gt;&lt;keyword&gt;Gene Silencing&lt;/keyword&gt;&lt;keyword&gt;Humans&lt;/keyword&gt;&lt;keyword&gt;Transcription, Genetic&lt;/keyword&gt;&lt;/keywords&gt;&lt;urls&gt;&lt;related-urls&gt;&lt;url&gt;https://www.ncbi.nlm.nih.gov/pubmed/11782440&lt;/url&gt;&lt;/related-urls&gt;&lt;/urls&gt;&lt;isbn&gt;0890-9369&lt;/isbn&gt;&lt;titles&gt;&lt;title&gt;DNA methylation patterns and epigenetic memory&lt;/title&gt;&lt;secondary-title&gt;Genes Dev&lt;/secondary-title&gt;&lt;/titles&gt;&lt;pages&gt;6-21&lt;/pages&gt;&lt;number&gt;1&lt;/number&gt;&lt;contributors&gt;&lt;authors&gt;&lt;author&gt;Bird, A.&lt;/author&gt;&lt;/authors&gt;&lt;/contributors&gt;&lt;language&gt;eng&lt;/language&gt;&lt;added-date format="utc"&gt;1476032771&lt;/added-date&gt;&lt;ref-type name="Journal Article"&gt;17&lt;/ref-type&gt;&lt;rec-number&gt;106&lt;/rec-number&gt;&lt;last-updated-date format="utc"&gt;1476032771&lt;/last-updated-date&gt;&lt;accession-num&gt;11782440&lt;/accession-num&gt;&lt;electronic-resource-num&gt;10.1101/gad.947102&lt;/electronic-resource-num&gt;&lt;volume&gt;16&lt;/volume&gt;&lt;/record&gt;&lt;/Cite&gt;&lt;/EndNote&gt;</w:instrText>
      </w:r>
      <w:r w:rsidRPr="00C331CA">
        <w:fldChar w:fldCharType="separate"/>
      </w:r>
      <w:r w:rsidRPr="00C331CA">
        <w:t>(Bird 2002)</w:t>
      </w:r>
      <w:r w:rsidRPr="00C331CA">
        <w:fldChar w:fldCharType="end"/>
      </w:r>
      <w:r w:rsidRPr="00C331CA">
        <w:t xml:space="preserve">. An abnormal methylation </w:t>
      </w:r>
      <w:r>
        <w:t>pattern such as hypermethylation</w:t>
      </w:r>
      <w:r w:rsidRPr="00C331CA">
        <w:t xml:space="preserve"> can lead to inappropriate gene silencing, and can have </w:t>
      </w:r>
      <w:r>
        <w:t>major</w:t>
      </w:r>
      <w:r w:rsidRPr="00C331CA">
        <w:t xml:space="preserve"> impact in cells such as the silencing of tumor suppressor genes in cancer </w:t>
      </w:r>
      <w:r w:rsidRPr="00C331CA">
        <w:fldChar w:fldCharType="begin"/>
      </w:r>
      <w:r w:rsidRPr="00C331CA">
        <w:instrText xml:space="preserve"> ADDIN EN.CITE &lt;EndNote&gt;&lt;Cite&gt;&lt;Author&gt;Baylin&lt;/Author&gt;&lt;Year&gt;2005&lt;/Year&gt;&lt;IDText&gt;DNA methylation and gene silencing in cancer&lt;/IDText&gt;&lt;DisplayText&gt;(Baylin 2005)&lt;/DisplayText&gt;&lt;record&gt;&lt;dates&gt;&lt;pub-dates&gt;&lt;date&gt;Dec&lt;/date&gt;&lt;/pub-dates&gt;&lt;year&gt;2005&lt;/year&gt;&lt;/dates&gt;&lt;keywords&gt;&lt;keyword&gt;Antimetabolites, Antineoplastic&lt;/keyword&gt;&lt;keyword&gt;Azacitidine&lt;/keyword&gt;&lt;keyword&gt;DNA Methylation&lt;/keyword&gt;&lt;keyword&gt;DNA Modification Methylases&lt;/keyword&gt;&lt;keyword&gt;Gene Expression Regulation, Neoplastic&lt;/keyword&gt;&lt;keyword&gt;Gene Silencing&lt;/keyword&gt;&lt;keyword&gt;Humans&lt;/keyword&gt;&lt;keyword&gt;Neoplasms&lt;/keyword&gt;&lt;/keywords&gt;&lt;urls&gt;&lt;related-urls&gt;&lt;url&gt;https://www.ncbi.nlm.nih.gov/pubmed/16341240&lt;/url&gt;&lt;/related-urls&gt;&lt;/urls&gt;&lt;isbn&gt;1743-4254&lt;/isbn&gt;&lt;titles&gt;&lt;title&gt;DNA methylation and gene silencing in cancer&lt;/title&gt;&lt;secondary-title&gt;Nat Clin Pract Oncol&lt;/secondary-title&gt;&lt;/titles&gt;&lt;pages&gt;S4-11&lt;/pages&gt;&lt;contributors&gt;&lt;authors&gt;&lt;author&gt;Baylin, S. B.&lt;/author&gt;&lt;/authors&gt;&lt;/contributors&gt;&lt;language&gt;eng&lt;/language&gt;&lt;added-date format="utc"&gt;1475435289&lt;/added-date&gt;&lt;ref-type name="Journal Article"&gt;17&lt;/ref-type&gt;&lt;rec-number&gt;82&lt;/rec-number&gt;&lt;last-updated-date format="utc"&gt;1475435289&lt;/last-updated-date&gt;&lt;accession-num&gt;16341240&lt;/accession-num&gt;&lt;electronic-resource-num&gt;10.1038/ncponc0354&lt;/electronic-resource-num&gt;&lt;volume&gt;2 Suppl 1&lt;/volume&gt;&lt;/record&gt;&lt;/Cite&gt;&lt;/EndNote&gt;</w:instrText>
      </w:r>
      <w:r w:rsidRPr="00C331CA">
        <w:fldChar w:fldCharType="separate"/>
      </w:r>
      <w:r w:rsidRPr="00C331CA">
        <w:t>(Baylin 2005)</w:t>
      </w:r>
      <w:r w:rsidRPr="00C331CA">
        <w:fldChar w:fldCharType="end"/>
      </w:r>
      <w:r w:rsidRPr="00C331CA">
        <w:t>.</w:t>
      </w:r>
      <w:r>
        <w:t xml:space="preserve"> </w:t>
      </w:r>
      <w:r w:rsidR="005E70FB">
        <w:t xml:space="preserve">For example, </w:t>
      </w:r>
      <w:r w:rsidR="00C67774" w:rsidRPr="00EF7270">
        <w:t xml:space="preserve">genes such as RARB and APC were found </w:t>
      </w:r>
      <w:r w:rsidR="00EF7270" w:rsidRPr="00EF7270">
        <w:t>frequently</w:t>
      </w:r>
      <w:r w:rsidR="00C67774" w:rsidRPr="00EF7270">
        <w:t xml:space="preserve"> hypermet</w:t>
      </w:r>
      <w:r w:rsidR="00EF7270">
        <w:t>h</w:t>
      </w:r>
      <w:r w:rsidR="00C67774" w:rsidRPr="00EF7270">
        <w:t xml:space="preserve">ylated in head and neck squamous cell carcinoma and </w:t>
      </w:r>
      <w:r w:rsidR="00C67774" w:rsidRPr="00EF7270">
        <w:lastRenderedPageBreak/>
        <w:t xml:space="preserve">were showed to </w:t>
      </w:r>
      <w:r w:rsidR="003D7F5C">
        <w:t xml:space="preserve">be related to </w:t>
      </w:r>
      <w:r w:rsidR="00C67774" w:rsidRPr="00EF7270">
        <w:t>diagnostic and therapeutic markers</w:t>
      </w:r>
      <w:r w:rsidR="00C50C33">
        <w:t xml:space="preserve"> </w:t>
      </w:r>
      <w:r w:rsidR="00EF7270" w:rsidRPr="00EF7270">
        <w:fldChar w:fldCharType="begin"/>
      </w:r>
      <w:r w:rsidR="00EF7270" w:rsidRPr="00EF7270">
        <w:instrText xml:space="preserve"> ADDIN EN.CITE &lt;EndNote&gt;&lt;Cite&gt;&lt;Author&gt;Chen&lt;/Author&gt;&lt;Year&gt;2007&lt;/Year&gt;&lt;IDText&gt;Methylation of multiple genes as diagnostic and therapeutic markers in primary head and neck squamous cell carcinoma&lt;/IDText&gt;&lt;DisplayText&gt;(Chen, et al. 2007)&lt;/DisplayText&gt;&lt;record&gt;&lt;dates&gt;&lt;pub-dates&gt;&lt;date&gt;Nov&lt;/date&gt;&lt;/pub-dates&gt;&lt;year&gt;2007&lt;/year&gt;&lt;/dates&gt;&lt;keywords&gt;&lt;keyword&gt;Adult&lt;/keyword&gt;&lt;keyword&gt;Aged&lt;/keyword&gt;&lt;keyword&gt;Biomarkers, Tumor&lt;/keyword&gt;&lt;keyword&gt;Carcinoma, Squamous Cell&lt;/keyword&gt;&lt;keyword&gt;DNA Methylation&lt;/keyword&gt;&lt;keyword&gt;Epigenesis, Genetic&lt;/keyword&gt;&lt;keyword&gt;Female&lt;/keyword&gt;&lt;keyword&gt;Genes, Neoplasm&lt;/keyword&gt;&lt;keyword&gt;Head and Neck Neoplasms&lt;/keyword&gt;&lt;keyword&gt;Humans&lt;/keyword&gt;&lt;keyword&gt;Male&lt;/keyword&gt;&lt;keyword&gt;Middle Aged&lt;/keyword&gt;&lt;keyword&gt;Neoplasm Staging&lt;/keyword&gt;&lt;keyword&gt;Promoter Regions, Genetic&lt;/keyword&gt;&lt;/keywords&gt;&lt;urls&gt;&lt;related-urls&gt;&lt;url&gt;https://www.ncbi.nlm.nih.gov/pubmed/18025318&lt;/url&gt;&lt;/related-urls&gt;&lt;/urls&gt;&lt;isbn&gt;0886-4470&lt;/isbn&gt;&lt;titles&gt;&lt;title&gt;Methylation of multiple genes as diagnostic and therapeutic markers in primary head and neck squamous cell carcinoma&lt;/title&gt;&lt;secondary-title&gt;Arch Otolaryngol Head Neck Surg&lt;/secondary-title&gt;&lt;/titles&gt;&lt;pages&gt;1131-8&lt;/pages&gt;&lt;number&gt;11&lt;/number&gt;&lt;contributors&gt;&lt;authors&gt;&lt;author&gt;Chen, K.&lt;/author&gt;&lt;author&gt;Sawhney, R.&lt;/author&gt;&lt;author&gt;Khan, M.&lt;/author&gt;&lt;author&gt;Benninger, M. S.&lt;/author&gt;&lt;author&gt;Hou, Z.&lt;/author&gt;&lt;author&gt;Sethi, S.&lt;/author&gt;&lt;author&gt;Stephen, J. K.&lt;/author&gt;&lt;author&gt;Worsham, M. J.&lt;/author&gt;&lt;/authors&gt;&lt;/contributors&gt;&lt;language&gt;ENG&lt;/language&gt;&lt;added-date format="utc"&gt;1476722029&lt;/added-date&gt;&lt;ref-type name="Journal Article"&gt;17&lt;/ref-type&gt;&lt;rec-number&gt;148&lt;/rec-number&gt;&lt;last-updated-date format="utc"&gt;1476722029&lt;/last-updated-date&gt;&lt;accession-num&gt;18025318&lt;/accession-num&gt;&lt;electronic-resource-num&gt;10.1001/archotol.133.11.1131&lt;/electronic-resource-num&gt;&lt;volume&gt;133&lt;/volume&gt;&lt;/record&gt;&lt;/Cite&gt;&lt;/EndNote&gt;</w:instrText>
      </w:r>
      <w:r w:rsidR="00EF7270" w:rsidRPr="00EF7270">
        <w:fldChar w:fldCharType="separate"/>
      </w:r>
      <w:r w:rsidR="00EF7270" w:rsidRPr="00EF7270">
        <w:t>(Chen, et al. 2007)</w:t>
      </w:r>
      <w:r w:rsidR="00EF7270" w:rsidRPr="00EF7270">
        <w:fldChar w:fldCharType="end"/>
      </w:r>
      <w:r w:rsidR="00C67774" w:rsidRPr="00EF7270">
        <w:t>.</w:t>
      </w:r>
      <w:r w:rsidR="00EF7270">
        <w:rPr>
          <w:rFonts w:eastAsia="Times New Roman"/>
        </w:rPr>
        <w:t xml:space="preserve"> </w:t>
      </w:r>
      <w:r>
        <w:t>The DNA methylation can be measured at a genome wide scale or regions specific scale by sequencing technologies.</w:t>
      </w:r>
    </w:p>
    <w:p w14:paraId="1BF4D4D2" w14:textId="77777777" w:rsidR="00D93DE4" w:rsidRPr="001C341E" w:rsidRDefault="00D93DE4" w:rsidP="00294AC9">
      <w:pPr>
        <w:pStyle w:val="ListParagraph"/>
      </w:pPr>
    </w:p>
    <w:p w14:paraId="1A9536D0" w14:textId="7B18554B" w:rsidR="00D93DE4" w:rsidRPr="001C341E" w:rsidRDefault="00D93DE4" w:rsidP="00D93DE4">
      <w:pPr>
        <w:pStyle w:val="Heading3"/>
      </w:pPr>
      <w:bookmarkStart w:id="25" w:name="_Toc468131434"/>
      <w:r w:rsidRPr="001C341E">
        <w:t xml:space="preserve">Genomic alterations detection </w:t>
      </w:r>
      <w:r>
        <w:t>technologies</w:t>
      </w:r>
      <w:bookmarkEnd w:id="25"/>
    </w:p>
    <w:p w14:paraId="696477B7" w14:textId="3744CB4E" w:rsidR="00D93DE4" w:rsidRDefault="00D93DE4" w:rsidP="00294AC9">
      <w:pPr>
        <w:pStyle w:val="ListParagraph"/>
      </w:pPr>
      <w:r w:rsidRPr="001C341E">
        <w:t>There are</w:t>
      </w:r>
      <w:r>
        <w:t xml:space="preserve"> many</w:t>
      </w:r>
      <w:r w:rsidRPr="001C341E">
        <w:t xml:space="preserve"> different technologies </w:t>
      </w:r>
      <w:r>
        <w:t>to measure</w:t>
      </w:r>
      <w:r w:rsidRPr="001C341E">
        <w:t xml:space="preserve"> a modification in these different levels.</w:t>
      </w:r>
      <w:r>
        <w:t xml:space="preserve"> For example, </w:t>
      </w:r>
      <w:r w:rsidRPr="00E83438">
        <w:t>Immunohisto</w:t>
      </w:r>
      <w:r>
        <w:t>C</w:t>
      </w:r>
      <w:r w:rsidRPr="00E83438">
        <w:t>hemistry (</w:t>
      </w:r>
      <w:r>
        <w:t>IHC)</w:t>
      </w:r>
      <w:r w:rsidRPr="00E83438">
        <w:t xml:space="preserve"> can be used to detec</w:t>
      </w:r>
      <w:r>
        <w:t>t protein expression levels</w:t>
      </w:r>
      <w:r w:rsidRPr="00E83438">
        <w:t xml:space="preserve">, </w:t>
      </w:r>
      <w:r w:rsidRPr="00D36916">
        <w:t xml:space="preserve">Fluorescence </w:t>
      </w:r>
      <w:r>
        <w:t>I</w:t>
      </w:r>
      <w:r w:rsidRPr="00D36916">
        <w:t xml:space="preserve">n </w:t>
      </w:r>
      <w:r>
        <w:t>S</w:t>
      </w:r>
      <w:r w:rsidRPr="00D36916">
        <w:t xml:space="preserve">itu </w:t>
      </w:r>
      <w:r>
        <w:t>H</w:t>
      </w:r>
      <w:r w:rsidRPr="00D36916">
        <w:t>ybridization (</w:t>
      </w:r>
      <w:r>
        <w:t>FISH)</w:t>
      </w:r>
      <w:r w:rsidRPr="00C2606C">
        <w:t xml:space="preserve"> </w:t>
      </w:r>
      <w:r w:rsidRPr="00D36916">
        <w:t>can be used to detect copy number variations</w:t>
      </w:r>
      <w:r>
        <w:t xml:space="preserve"> and Sanger sequencing can be used to identify single gene mutations</w:t>
      </w:r>
      <w:r w:rsidRPr="00D36916">
        <w:t>. These techni</w:t>
      </w:r>
      <w:r>
        <w:t>que</w:t>
      </w:r>
      <w:r w:rsidRPr="00D36916">
        <w:t xml:space="preserve">s are very </w:t>
      </w:r>
      <w:r>
        <w:t>e</w:t>
      </w:r>
      <w:r w:rsidRPr="00D36916">
        <w:t>ffective and have show</w:t>
      </w:r>
      <w:r>
        <w:t>n</w:t>
      </w:r>
      <w:r w:rsidRPr="00D36916">
        <w:t xml:space="preserve"> their capacity in practice but they are </w:t>
      </w:r>
      <w:r>
        <w:t>limited by the number of detectable alterations. Here w</w:t>
      </w:r>
      <w:r w:rsidRPr="00D36916">
        <w:t xml:space="preserve">e </w:t>
      </w:r>
      <w:r>
        <w:t xml:space="preserve">will </w:t>
      </w:r>
      <w:r w:rsidRPr="00D36916">
        <w:t xml:space="preserve">discuss </w:t>
      </w:r>
      <w:r>
        <w:t xml:space="preserve">more in detail </w:t>
      </w:r>
      <w:r w:rsidRPr="00D36916">
        <w:t xml:space="preserve">high-throughput </w:t>
      </w:r>
      <w:r>
        <w:t xml:space="preserve">genomic alterations detecting methods at the whole genome scale. </w:t>
      </w:r>
    </w:p>
    <w:p w14:paraId="4E51A37C" w14:textId="77777777" w:rsidR="00D93DE4" w:rsidRDefault="00D93DE4" w:rsidP="00294AC9">
      <w:pPr>
        <w:pStyle w:val="ListParagraph"/>
      </w:pPr>
    </w:p>
    <w:p w14:paraId="2CF9BD7D" w14:textId="77777777" w:rsidR="00D93DE4" w:rsidRPr="001C341E" w:rsidRDefault="00D93DE4" w:rsidP="00D93DE4">
      <w:pPr>
        <w:pStyle w:val="Heading4"/>
      </w:pPr>
      <w:bookmarkStart w:id="26" w:name="_Toc468131435"/>
      <w:r w:rsidRPr="001C341E">
        <w:t>DNA sequencing</w:t>
      </w:r>
      <w:bookmarkEnd w:id="26"/>
    </w:p>
    <w:p w14:paraId="03E73E67" w14:textId="33ECE112" w:rsidR="00D93DE4" w:rsidRDefault="00D93DE4" w:rsidP="00294AC9">
      <w:pPr>
        <w:pStyle w:val="ListParagraph"/>
      </w:pPr>
      <w:r w:rsidRPr="001C341E">
        <w:t>From the discovery of the double helix in 1953</w:t>
      </w:r>
      <w:r>
        <w:t xml:space="preserve"> </w:t>
      </w:r>
      <w:r>
        <w:fldChar w:fldCharType="begin"/>
      </w:r>
      <w:r>
        <w:instrText xml:space="preserve"> ADDIN EN.CITE &lt;EndNote&gt;&lt;Cite&gt;&lt;Author&gt;WATSON&lt;/Author&gt;&lt;Year&gt;1953&lt;/Year&gt;&lt;IDText&gt;Molecular structure of nucleic acids; a structure for deoxyribose nucleic acid&lt;/IDText&gt;&lt;DisplayText&gt;(WATSON and CRICK 1953)&lt;/DisplayText&gt;&lt;record&gt;&lt;dates&gt;&lt;pub-dates&gt;&lt;date&gt;Apr&lt;/date&gt;&lt;/pub-dates&gt;&lt;year&gt;1953&lt;/year&gt;&lt;/dates&gt;&lt;keywords&gt;&lt;keyword&gt;Deoxyribose&lt;/keyword&gt;&lt;keyword&gt;Molecular Structure&lt;/keyword&gt;&lt;keyword&gt;Nucleic Acids&lt;/keyword&gt;&lt;/keywords&gt;&lt;urls&gt;&lt;related-urls&gt;&lt;url&gt;https://www.ncbi.nlm.nih.gov/pubmed/13054692&lt;/url&gt;&lt;/related-urls&gt;&lt;/urls&gt;&lt;isbn&gt;0028-0836&lt;/isbn&gt;&lt;titles&gt;&lt;title&gt;Molecular structure of nucleic acids; a structure for deoxyribose nucleic acid&lt;/title&gt;&lt;secondary-title&gt;Nature&lt;/secondary-title&gt;&lt;/titles&gt;&lt;pages&gt;737-8&lt;/pages&gt;&lt;number&gt;4356&lt;/number&gt;&lt;contributors&gt;&lt;authors&gt;&lt;author&gt;WATSON, J. D.&lt;/author&gt;&lt;author&gt;CRICK, F. H.&lt;/author&gt;&lt;/authors&gt;&lt;/contributors&gt;&lt;language&gt;eng&lt;/language&gt;&lt;added-date format="utc"&gt;1476032911&lt;/added-date&gt;&lt;ref-type name="Journal Article"&gt;17&lt;/ref-type&gt;&lt;rec-number&gt;107&lt;/rec-number&gt;&lt;last-updated-date format="utc"&gt;1476032911&lt;/last-updated-date&gt;&lt;accession-num&gt;13054692&lt;/accession-num&gt;&lt;volume&gt;171&lt;/volume&gt;&lt;/record&gt;&lt;/Cite&gt;&lt;/EndNote&gt;</w:instrText>
      </w:r>
      <w:r>
        <w:fldChar w:fldCharType="separate"/>
      </w:r>
      <w:r>
        <w:t>(WATSON and CRICK 1953)</w:t>
      </w:r>
      <w:r>
        <w:fldChar w:fldCharType="end"/>
      </w:r>
      <w:r w:rsidRPr="001C341E">
        <w:t xml:space="preserve"> to the recent invention of massively parallel DNA sequencing also called next generation sequencing (NGS</w:t>
      </w:r>
      <w:r>
        <w:t>,</w:t>
      </w:r>
      <w:r w:rsidR="00894D50">
        <w:t xml:space="preserve"> </w:t>
      </w:r>
      <w:fldSimple w:instr=" REF _Ref464481894  \* MERGEFORMAT ">
        <w:r w:rsidR="0088566C">
          <w:t xml:space="preserve">Figure </w:t>
        </w:r>
        <w:r w:rsidR="0088566C">
          <w:rPr>
            <w:noProof/>
          </w:rPr>
          <w:t>6</w:t>
        </w:r>
      </w:fldSimple>
      <w:r w:rsidRPr="00D60C50">
        <w:t>),</w:t>
      </w:r>
      <w:r w:rsidRPr="001C341E">
        <w:t xml:space="preserve"> the field of DNA sequencing development has a rich and diverse history. </w:t>
      </w:r>
      <w:r>
        <w:t>Since</w:t>
      </w:r>
      <w:r w:rsidRPr="001C341E">
        <w:t xml:space="preserve"> the </w:t>
      </w:r>
      <w:r>
        <w:t xml:space="preserve">sequencing of the </w:t>
      </w:r>
      <w:r w:rsidRPr="001C341E">
        <w:t>first small phage genome, 5</w:t>
      </w:r>
      <w:r>
        <w:t>,</w:t>
      </w:r>
      <w:r w:rsidRPr="001C341E">
        <w:t>386 bases in length</w:t>
      </w:r>
      <w:r>
        <w:t xml:space="preserve"> </w:t>
      </w:r>
      <w:r>
        <w:fldChar w:fldCharType="begin"/>
      </w:r>
      <w:r>
        <w:instrText xml:space="preserve"> ADDIN EN.CITE &lt;EndNote&gt;&lt;Cite&gt;&lt;Author&gt;Hutchison&lt;/Author&gt;&lt;Year&gt;2007&lt;/Year&gt;&lt;IDText&gt;DNA sequencing: bench to bedside and beyond&lt;/IDText&gt;&lt;DisplayText&gt;(Hutchison 2007)&lt;/DisplayText&gt;&lt;record&gt;&lt;keywords&gt;&lt;keyword&gt;Computational Biology&lt;/keyword&gt;&lt;keyword&gt;Databases, Nucleic Acid&lt;/keyword&gt;&lt;keyword&gt;Electrophoresis, Polyacrylamide Gel&lt;/keyword&gt;&lt;keyword&gt;Genomics&lt;/keyword&gt;&lt;keyword&gt;History, 20th Century&lt;/keyword&gt;&lt;keyword&gt;History, 21st Century&lt;/keyword&gt;&lt;keyword&gt;Human Genome Project&lt;/keyword&gt;&lt;keyword&gt;Humans&lt;/keyword&gt;&lt;keyword&gt;Sequence Analysis, DNA&lt;/keyword&gt;&lt;/keywords&gt;&lt;urls&gt;&lt;related-urls&gt;&lt;url&gt;https://www.ncbi.nlm.nih.gov/pubmed/17855400&lt;/url&gt;&lt;/related-urls&gt;&lt;/urls&gt;&lt;isbn&gt;1362-4962&lt;/isbn&gt;&lt;custom2&gt;PMC2094077&lt;/custom2&gt;&lt;titles&gt;&lt;title&gt;DNA sequencing: bench to bedside and beyond&lt;/title&gt;&lt;secondary-title&gt;Nucleic Acids Res&lt;/secondary-title&gt;&lt;/titles&gt;&lt;pages&gt;6227-37&lt;/pages&gt;&lt;number&gt;18&lt;/number&gt;&lt;contributors&gt;&lt;authors&gt;&lt;author&gt;Hutchison, C. A.&lt;/author&gt;&lt;/authors&gt;&lt;/contributors&gt;&lt;language&gt;eng&lt;/language&gt;&lt;added-date format="utc"&gt;1476033058&lt;/added-date&gt;&lt;ref-type name="Journal Article"&gt;17&lt;/ref-type&gt;&lt;dates&gt;&lt;year&gt;2007&lt;/year&gt;&lt;/dates&gt;&lt;rec-number&gt;108&lt;/rec-number&gt;&lt;last-updated-date format="utc"&gt;1476033058&lt;/last-updated-date&gt;&lt;accession-num&gt;17855400&lt;/accession-num&gt;&lt;electronic-resource-num&gt;10.1093/nar/gkm688&lt;/electronic-resource-num&gt;&lt;volume&gt;35&lt;/volume&gt;&lt;/record&gt;&lt;/Cite&gt;&lt;/EndNote&gt;</w:instrText>
      </w:r>
      <w:r>
        <w:fldChar w:fldCharType="separate"/>
      </w:r>
      <w:r>
        <w:t>(Hutchison 2007)</w:t>
      </w:r>
      <w:r>
        <w:fldChar w:fldCharType="end"/>
      </w:r>
      <w:r w:rsidRPr="001C341E">
        <w:t>, DNA seque</w:t>
      </w:r>
      <w:r>
        <w:t>ncing has advanced so much that it is possible to sequence</w:t>
      </w:r>
      <w:r w:rsidRPr="001C341E">
        <w:t xml:space="preserve"> the human genome in </w:t>
      </w:r>
      <w:r>
        <w:t xml:space="preserve">a few </w:t>
      </w:r>
      <w:r w:rsidRPr="001C341E">
        <w:t xml:space="preserve">days </w:t>
      </w:r>
      <w:r w:rsidRPr="001C341E">
        <w:fldChar w:fldCharType="begin"/>
      </w:r>
      <w:r>
        <w:instrText xml:space="preserve"> ADDIN EN.CITE &lt;EndNote&gt;&lt;Cite&gt;&lt;Author&gt;Venter&lt;/Author&gt;&lt;Year&gt;2015&lt;/Year&gt;&lt;IDText&gt;The Sequence of the Human Genome&lt;/IDText&gt;&lt;DisplayText&gt;(Venter, Smith, and Adams 2015)&lt;/DisplayText&gt;&lt;record&gt;&lt;dates&gt;&lt;pub-dates&gt;&lt;date&gt;Sep&lt;/date&gt;&lt;/pub-dates&gt;&lt;year&gt;2015&lt;/year&gt;&lt;/dates&gt;&lt;keywords&gt;&lt;keyword&gt;Genome, Human&lt;/keyword&gt;&lt;keyword&gt;Genomics&lt;/keyword&gt;&lt;keyword&gt;Human Genome Project&lt;/keyword&gt;&lt;keyword&gt;Humans&lt;/keyword&gt;&lt;keyword&gt;Sequence Analysis, DNA&lt;/keyword&gt;&lt;/keywords&gt;&lt;urls&gt;&lt;related-urls&gt;&lt;url&gt;https://www.ncbi.nlm.nih.gov/pubmed/26185218&lt;/url&gt;&lt;/related-urls&gt;&lt;/urls&gt;&lt;isbn&gt;1530-8561&lt;/isbn&gt;&lt;titles&gt;&lt;title&gt;The Sequence of the Human Genome&lt;/title&gt;&lt;secondary-title&gt;Clin Chem&lt;/secondary-title&gt;&lt;/titles&gt;&lt;pages&gt;1207-8&lt;/pages&gt;&lt;number&gt;9&lt;/number&gt;&lt;contributors&gt;&lt;authors&gt;&lt;author&gt;Venter, J. C.&lt;/author&gt;&lt;author&gt;Smith, H. O.&lt;/author&gt;&lt;author&gt;Adams, M. D.&lt;/author&gt;&lt;/authors&gt;&lt;/contributors&gt;&lt;language&gt;eng&lt;/language&gt;&lt;added-date format="utc"&gt;1470043564&lt;/added-date&gt;&lt;ref-type name="Journal Article"&gt;17&lt;/ref-type&gt;&lt;rec-number&gt;12&lt;/rec-number&gt;&lt;last-updated-date format="utc"&gt;1470043564&lt;/last-updated-date&gt;&lt;accession-num&gt;26185218&lt;/accession-num&gt;&lt;electronic-resource-num&gt;10.1373/clinchem.2014.237016&lt;/electronic-resource-num&gt;&lt;volume&gt;61&lt;/volume&gt;&lt;/record&gt;&lt;/Cite&gt;&lt;/EndNote&gt;</w:instrText>
      </w:r>
      <w:r w:rsidRPr="001C341E">
        <w:fldChar w:fldCharType="separate"/>
      </w:r>
      <w:r>
        <w:t>(Venter, Smith, and Adams 2015)</w:t>
      </w:r>
      <w:r w:rsidRPr="001C341E">
        <w:fldChar w:fldCharType="end"/>
      </w:r>
      <w:r w:rsidRPr="001C341E">
        <w:t>.</w:t>
      </w:r>
      <w:r>
        <w:t xml:space="preserve"> With the great decrease of sequencing cost, NGS makes </w:t>
      </w:r>
      <w:r w:rsidRPr="001C341E">
        <w:t xml:space="preserve">population-scale sequencing feasible </w:t>
      </w:r>
      <w:r>
        <w:t xml:space="preserve">so that </w:t>
      </w:r>
      <w:r w:rsidRPr="001C341E">
        <w:t xml:space="preserve">the foundation for personalized genomic medicine as a part of </w:t>
      </w:r>
      <w:r w:rsidRPr="001C341E">
        <w:lastRenderedPageBreak/>
        <w:t>evolutional standard medical care</w:t>
      </w:r>
      <w:r w:rsidRPr="000173F0">
        <w:t xml:space="preserve"> </w:t>
      </w:r>
      <w:r>
        <w:t>c</w:t>
      </w:r>
      <w:r w:rsidRPr="001C341E">
        <w:t xml:space="preserve">ould </w:t>
      </w:r>
      <w:r>
        <w:t xml:space="preserve">be </w:t>
      </w:r>
      <w:r w:rsidRPr="001C341E">
        <w:t>establish</w:t>
      </w:r>
      <w:r>
        <w:t>ed</w:t>
      </w:r>
      <w:r w:rsidRPr="001C341E">
        <w:t xml:space="preserve">. </w:t>
      </w:r>
      <w:r>
        <w:t>DNA sequencing has provided us with an efficient way to study somatic mutations by sequencing both the tumor DNA and the normal DNA. The information of somatic mutations can help us understand the</w:t>
      </w:r>
      <w:r w:rsidRPr="004B3711">
        <w:t xml:space="preserve"> development of human cancers</w:t>
      </w:r>
      <w:r>
        <w:t xml:space="preserve"> or can point to therapeutic treatment strategies. Many collective efforts for gathering cancer genomic information has been made in the last decades such as the </w:t>
      </w:r>
      <w:r w:rsidRPr="002772A2">
        <w:t>Cancer Genome Project (CGP</w:t>
      </w:r>
      <w:r>
        <w:t xml:space="preserve">, </w:t>
      </w:r>
      <w:r w:rsidRPr="00234619">
        <w:t>http://www.sanger.ac.uk/science/groups/cancer-genome-project</w:t>
      </w:r>
      <w:r w:rsidRPr="002772A2">
        <w:t>), The Cancer Genome Atlas (TCGA</w:t>
      </w:r>
      <w:r>
        <w:t xml:space="preserve">, </w:t>
      </w:r>
      <w:r w:rsidRPr="00262B5F">
        <w:t>http://cancergenome.nih.gov/</w:t>
      </w:r>
      <w:r w:rsidRPr="002772A2">
        <w:t xml:space="preserve">) and </w:t>
      </w:r>
      <w:r>
        <w:t xml:space="preserve">the </w:t>
      </w:r>
      <w:r w:rsidRPr="002772A2">
        <w:t>International Cancer Genome Consortium (ICGC</w:t>
      </w:r>
      <w:r>
        <w:t xml:space="preserve">, </w:t>
      </w:r>
      <w:r w:rsidR="00EF7270" w:rsidRPr="00EF7270">
        <w:t>http://icgc.org/)</w:t>
      </w:r>
      <w:r>
        <w:t>.</w:t>
      </w:r>
    </w:p>
    <w:p w14:paraId="6D13F9D9" w14:textId="77777777" w:rsidR="00EF7270" w:rsidRDefault="00EF7270"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67AC1341" w14:textId="77777777" w:rsidTr="005416C9">
        <w:trPr>
          <w:trHeight w:val="5165"/>
        </w:trPr>
        <w:tc>
          <w:tcPr>
            <w:tcW w:w="9457" w:type="dxa"/>
            <w:tcBorders>
              <w:top w:val="nil"/>
              <w:left w:val="nil"/>
              <w:bottom w:val="nil"/>
              <w:right w:val="nil"/>
            </w:tcBorders>
          </w:tcPr>
          <w:p w14:paraId="5951AEA9" w14:textId="75DD7560" w:rsidR="00D93DE4" w:rsidRDefault="005416C9" w:rsidP="00294AC9">
            <w:pPr>
              <w:pStyle w:val="ListParagraph"/>
            </w:pPr>
            <w:r>
              <w:t xml:space="preserve">        </w:t>
            </w:r>
            <w:r w:rsidR="00D93DE4">
              <w:rPr>
                <w:noProof/>
              </w:rPr>
              <w:drawing>
                <wp:inline distT="0" distB="0" distL="0" distR="0" wp14:anchorId="5B9B1A33" wp14:editId="03268AF6">
                  <wp:extent cx="3934289" cy="3138424"/>
                  <wp:effectExtent l="0" t="0" r="3175"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GS-Process.jpg"/>
                          <pic:cNvPicPr/>
                        </pic:nvPicPr>
                        <pic:blipFill>
                          <a:blip r:embed="rId13">
                            <a:extLst>
                              <a:ext uri="{28A0092B-C50C-407E-A947-70E740481C1C}">
                                <a14:useLocalDpi xmlns:a14="http://schemas.microsoft.com/office/drawing/2010/main" val="0"/>
                              </a:ext>
                            </a:extLst>
                          </a:blip>
                          <a:stretch>
                            <a:fillRect/>
                          </a:stretch>
                        </pic:blipFill>
                        <pic:spPr>
                          <a:xfrm>
                            <a:off x="0" y="0"/>
                            <a:ext cx="3995991" cy="3187645"/>
                          </a:xfrm>
                          <a:prstGeom prst="rect">
                            <a:avLst/>
                          </a:prstGeom>
                        </pic:spPr>
                      </pic:pic>
                    </a:graphicData>
                  </a:graphic>
                </wp:inline>
              </w:drawing>
            </w:r>
          </w:p>
          <w:p w14:paraId="2DA680E8" w14:textId="1EED9C81" w:rsidR="00D93DE4" w:rsidRDefault="00D93DE4" w:rsidP="008B24F1">
            <w:pPr>
              <w:pStyle w:val="Caption"/>
              <w:ind w:left="170"/>
              <w:rPr>
                <w:szCs w:val="22"/>
              </w:rPr>
            </w:pPr>
            <w:bookmarkStart w:id="27" w:name="_Ref464481894"/>
            <w:bookmarkStart w:id="28" w:name="_Toc464602344"/>
            <w:bookmarkStart w:id="29" w:name="_Toc464603673"/>
            <w:r>
              <w:t xml:space="preserve">Figure </w:t>
            </w:r>
            <w:fldSimple w:instr=" SEQ Figure \* ARABIC ">
              <w:r w:rsidR="0088566C">
                <w:rPr>
                  <w:noProof/>
                </w:rPr>
                <w:t>6</w:t>
              </w:r>
            </w:fldSimple>
            <w:bookmarkEnd w:id="27"/>
            <w:r>
              <w:t xml:space="preserve">. </w:t>
            </w:r>
            <w:r w:rsidRPr="00014969">
              <w:rPr>
                <w:rStyle w:val="NoSpacingChar"/>
              </w:rPr>
              <w:t>A brief demonstration of NGS process (ref: Illumina)</w:t>
            </w:r>
            <w:bookmarkEnd w:id="28"/>
            <w:bookmarkEnd w:id="29"/>
          </w:p>
        </w:tc>
      </w:tr>
    </w:tbl>
    <w:p w14:paraId="4F6B8FAF" w14:textId="77777777" w:rsidR="00D93DE4" w:rsidRDefault="00D93DE4" w:rsidP="00294AC9">
      <w:pPr>
        <w:pStyle w:val="ListParagraph"/>
      </w:pPr>
      <w:r w:rsidRPr="001C341E">
        <w:t>Based on the region of the sequencing targets</w:t>
      </w:r>
      <w:r>
        <w:t>, sequencing technique</w:t>
      </w:r>
      <w:r w:rsidRPr="001C341E">
        <w:t xml:space="preserve">s can be classified into </w:t>
      </w:r>
      <w:r>
        <w:t xml:space="preserve">the </w:t>
      </w:r>
      <w:r w:rsidRPr="001C341E">
        <w:t>3 following widely used methods:</w:t>
      </w:r>
    </w:p>
    <w:p w14:paraId="6C741C11" w14:textId="77777777" w:rsidR="00D93DE4" w:rsidRDefault="00D93DE4" w:rsidP="00294AC9">
      <w:pPr>
        <w:pStyle w:val="ListParagraph"/>
      </w:pPr>
    </w:p>
    <w:p w14:paraId="2E550DF2" w14:textId="77777777" w:rsidR="00ED58B9" w:rsidRPr="001C341E" w:rsidRDefault="00ED58B9" w:rsidP="00ED58B9"/>
    <w:p w14:paraId="3D659CCE" w14:textId="77777777" w:rsidR="00D93DE4" w:rsidRDefault="00D93DE4" w:rsidP="00294AC9">
      <w:pPr>
        <w:pStyle w:val="ListParagraph"/>
        <w:numPr>
          <w:ilvl w:val="0"/>
          <w:numId w:val="7"/>
        </w:numPr>
      </w:pPr>
      <w:r w:rsidRPr="001C341E">
        <w:t xml:space="preserve">Whole genome sequencing </w:t>
      </w:r>
    </w:p>
    <w:p w14:paraId="122858ED" w14:textId="77777777" w:rsidR="005C4E88" w:rsidRPr="001C341E" w:rsidRDefault="005C4E88" w:rsidP="005C4E88">
      <w:pPr>
        <w:pStyle w:val="ListParagraph"/>
        <w:ind w:left="920"/>
      </w:pPr>
    </w:p>
    <w:p w14:paraId="7E3D6293" w14:textId="40FF4D59" w:rsidR="00D93DE4" w:rsidRDefault="00D93DE4" w:rsidP="00294AC9">
      <w:pPr>
        <w:pStyle w:val="ListParagraph"/>
      </w:pPr>
      <w:r w:rsidRPr="001C341E">
        <w:t xml:space="preserve">Whole genome sequencing </w:t>
      </w:r>
      <w:r>
        <w:t>refers to the determination of</w:t>
      </w:r>
      <w:r w:rsidRPr="001C341E">
        <w:t xml:space="preserve"> the complete DNA sequence of a human genome at a single time. Whole genome sequence is expensive and time consuming as the aim is to sequenc</w:t>
      </w:r>
      <w:r>
        <w:t>e</w:t>
      </w:r>
      <w:r w:rsidRPr="001C341E">
        <w:t xml:space="preserve"> the 6 billion bases of DNA of a human</w:t>
      </w:r>
      <w:r>
        <w:t xml:space="preserve"> genome. Nonetheless,</w:t>
      </w:r>
      <w:r w:rsidRPr="001C341E">
        <w:t xml:space="preserve"> there are some advantages compared to other less expensive sequencing methods such as whole exome sequencing. First of all, whole genome sequencing allows to not only detect genomic alterations in coding </w:t>
      </w:r>
      <w:r>
        <w:t>regions</w:t>
      </w:r>
      <w:r w:rsidRPr="001C341E">
        <w:t xml:space="preserve"> but also the non-coding area of the genome, which contains promoters and enhancers that have an important role in gene expression regulation. It also allows </w:t>
      </w:r>
      <w:r>
        <w:t>the</w:t>
      </w:r>
      <w:r w:rsidRPr="001C341E">
        <w:t xml:space="preserve"> detect</w:t>
      </w:r>
      <w:r>
        <w:t>ion of chromosomal structural varia</w:t>
      </w:r>
      <w:r w:rsidRPr="001C341E">
        <w:t>t</w:t>
      </w:r>
      <w:r>
        <w:t>ion</w:t>
      </w:r>
      <w:r w:rsidRPr="001C341E">
        <w:t xml:space="preserve"> outside of exomes (or at least one end is out of the exome) which cannot be identified if only the exomes are sequenced. Secondly, as whole genome sequencing aims to capture the whole continuous genome, the sequence coverage is often more uniform compared to whole exome sequencing that could generate regions with little or no coverage due to lack of hybridization efficiency of the capture</w:t>
      </w:r>
      <w:r>
        <w:t>d</w:t>
      </w:r>
      <w:r w:rsidRPr="001C341E">
        <w:t xml:space="preserve"> probes. A uniformly distributed sequencing data will faci</w:t>
      </w:r>
      <w:r>
        <w:t xml:space="preserve">litate the following </w:t>
      </w:r>
      <w:r w:rsidRPr="001C341E">
        <w:t>variant calling</w:t>
      </w:r>
      <w:r>
        <w:t xml:space="preserve"> steps</w:t>
      </w:r>
      <w:r w:rsidRPr="001C341E">
        <w:t xml:space="preserve">. </w:t>
      </w:r>
    </w:p>
    <w:p w14:paraId="13FB9625" w14:textId="77777777" w:rsidR="00D93DE4" w:rsidRDefault="00D93DE4" w:rsidP="00294AC9">
      <w:pPr>
        <w:pStyle w:val="ListParagraph"/>
      </w:pPr>
    </w:p>
    <w:p w14:paraId="35BBBCEB" w14:textId="77777777" w:rsidR="00D93DE4" w:rsidRDefault="00D93DE4" w:rsidP="00294AC9">
      <w:pPr>
        <w:pStyle w:val="ListParagraph"/>
        <w:numPr>
          <w:ilvl w:val="0"/>
          <w:numId w:val="7"/>
        </w:numPr>
      </w:pPr>
      <w:r w:rsidRPr="001C341E">
        <w:t>Whole Exome sequencing</w:t>
      </w:r>
    </w:p>
    <w:p w14:paraId="30E83665" w14:textId="77777777" w:rsidR="005C4E88" w:rsidRPr="001C341E" w:rsidRDefault="005C4E88" w:rsidP="005C4E88">
      <w:pPr>
        <w:pStyle w:val="ListParagraph"/>
        <w:ind w:left="920"/>
      </w:pPr>
    </w:p>
    <w:p w14:paraId="7E4B550A" w14:textId="2D4E538D" w:rsidR="00D93DE4" w:rsidRDefault="00D93DE4" w:rsidP="00294AC9">
      <w:pPr>
        <w:pStyle w:val="ListParagraph"/>
      </w:pPr>
      <w:r w:rsidRPr="001C341E">
        <w:t xml:space="preserve">The exome represents less than 2% of the human genome but contains a majority of known disease-causing variants, making whole exome sequencing a cost-effective alternative to whole genome sequencing. With exome sequencing, the protein-coding portion of the genome is selectively captured </w:t>
      </w:r>
      <w:r w:rsidRPr="001C341E">
        <w:lastRenderedPageBreak/>
        <w:t>and sequenced. It can efficiently identify variants such as single-nucleotide variants, small insertions and deletions</w:t>
      </w:r>
      <w:r>
        <w:t xml:space="preserve">, which open it to </w:t>
      </w:r>
      <w:r w:rsidRPr="001C341E">
        <w:t xml:space="preserve">a wide range of applications, including population genetics, genetic disease, and cancer genomics. There are much more research projects that focus </w:t>
      </w:r>
      <w:r>
        <w:t>o</w:t>
      </w:r>
      <w:r w:rsidRPr="001C341E">
        <w:t xml:space="preserve">n whole exome sequencing rather than whole </w:t>
      </w:r>
      <w:r>
        <w:t>genome</w:t>
      </w:r>
      <w:r w:rsidRPr="001C341E">
        <w:t xml:space="preserve"> sequencing</w:t>
      </w:r>
      <w:r>
        <w:t>. For example,</w:t>
      </w:r>
      <w:r w:rsidRPr="001C341E">
        <w:t xml:space="preserve"> in the Cancer Genome Altas consortium (TCGA),</w:t>
      </w:r>
      <w:r>
        <w:t xml:space="preserve"> 10,825</w:t>
      </w:r>
      <w:r w:rsidRPr="001C341E">
        <w:t xml:space="preserve"> </w:t>
      </w:r>
      <w:r>
        <w:t>samples were sequenced</w:t>
      </w:r>
      <w:r w:rsidRPr="001C341E">
        <w:t xml:space="preserve"> </w:t>
      </w:r>
      <w:r>
        <w:t xml:space="preserve">by </w:t>
      </w:r>
      <w:r w:rsidRPr="001C341E">
        <w:t xml:space="preserve">whole exome sequencing while only </w:t>
      </w:r>
      <w:r>
        <w:t>about 10% of these samples</w:t>
      </w:r>
      <w:r w:rsidRPr="001C341E">
        <w:t xml:space="preserve"> </w:t>
      </w:r>
      <w:r>
        <w:t>were sequenced</w:t>
      </w:r>
      <w:r w:rsidRPr="001C341E">
        <w:t xml:space="preserve"> </w:t>
      </w:r>
      <w:r>
        <w:t xml:space="preserve">by </w:t>
      </w:r>
      <w:r w:rsidRPr="001C341E">
        <w:t>whole geno</w:t>
      </w:r>
      <w:r>
        <w:t>me sequencing (</w:t>
      </w:r>
      <w:r w:rsidRPr="0079670A">
        <w:t>http://cancergenome.nih.gov</w:t>
      </w:r>
      <w:r>
        <w:t>), mainly because f</w:t>
      </w:r>
      <w:r w:rsidRPr="001C341E">
        <w:t xml:space="preserve">or many studies, whole exome sequencing is sufficient for the question </w:t>
      </w:r>
      <w:r>
        <w:t>asked</w:t>
      </w:r>
      <w:r w:rsidRPr="001C341E">
        <w:t xml:space="preserve"> such as </w:t>
      </w:r>
      <w:r w:rsidR="00EF7270">
        <w:t xml:space="preserve">identification of </w:t>
      </w:r>
      <w:r w:rsidR="00FF1DE6" w:rsidRPr="001C341E">
        <w:t>disease biomarkers</w:t>
      </w:r>
      <w:r w:rsidR="00FF1DE6">
        <w:t xml:space="preserve"> that are o</w:t>
      </w:r>
      <w:r w:rsidR="00EF7270">
        <w:t xml:space="preserve">nly </w:t>
      </w:r>
      <w:r w:rsidRPr="001C341E">
        <w:t>functional</w:t>
      </w:r>
      <w:r>
        <w:t>ly</w:t>
      </w:r>
      <w:r w:rsidR="00FF1DE6">
        <w:t xml:space="preserve"> related.</w:t>
      </w:r>
    </w:p>
    <w:p w14:paraId="2B0A6063" w14:textId="77777777" w:rsidR="00D93DE4" w:rsidRPr="001C341E" w:rsidRDefault="00D93DE4" w:rsidP="00294AC9">
      <w:pPr>
        <w:pStyle w:val="ListParagraph"/>
      </w:pPr>
    </w:p>
    <w:p w14:paraId="48208444" w14:textId="77777777" w:rsidR="00D93DE4" w:rsidRDefault="00D93DE4" w:rsidP="00294AC9">
      <w:pPr>
        <w:pStyle w:val="ListParagraph"/>
        <w:numPr>
          <w:ilvl w:val="0"/>
          <w:numId w:val="7"/>
        </w:numPr>
      </w:pPr>
      <w:r w:rsidRPr="001C341E">
        <w:t xml:space="preserve">Targeted </w:t>
      </w:r>
      <w:r>
        <w:t xml:space="preserve">gene </w:t>
      </w:r>
      <w:r w:rsidRPr="001C341E">
        <w:t>sequencing</w:t>
      </w:r>
    </w:p>
    <w:p w14:paraId="577B804E" w14:textId="77777777" w:rsidR="005C4E88" w:rsidRPr="001C341E" w:rsidRDefault="005C4E88" w:rsidP="005C4E88">
      <w:pPr>
        <w:pStyle w:val="ListParagraph"/>
        <w:ind w:left="920"/>
      </w:pPr>
    </w:p>
    <w:p w14:paraId="227EF76D" w14:textId="6F2ECC3B" w:rsidR="00D93DE4" w:rsidRDefault="00D93DE4" w:rsidP="00294AC9">
      <w:pPr>
        <w:pStyle w:val="ListParagraph"/>
      </w:pPr>
      <w:r w:rsidRPr="001C341E">
        <w:t>Ano</w:t>
      </w:r>
      <w:r>
        <w:t>ther sequencing technique</w:t>
      </w:r>
      <w:r w:rsidRPr="001C341E">
        <w:t xml:space="preserve"> that </w:t>
      </w:r>
      <w:r>
        <w:t>is</w:t>
      </w:r>
      <w:r w:rsidRPr="001C341E">
        <w:t xml:space="preserve"> widel</w:t>
      </w:r>
      <w:r>
        <w:t>y used is targeted gene sequencing</w:t>
      </w:r>
      <w:r w:rsidRPr="001C341E">
        <w:t xml:space="preserve">. Targeted </w:t>
      </w:r>
      <w:r>
        <w:t xml:space="preserve">gene </w:t>
      </w:r>
      <w:r w:rsidRPr="001C341E">
        <w:t>sequencing only sequence a subset of genes or regions of the genome</w:t>
      </w:r>
      <w:r>
        <w:t xml:space="preserve"> based on the need of the study, the number of genes of interest can vary from one to hundreds of genes</w:t>
      </w:r>
      <w:r w:rsidRPr="001C341E">
        <w:t>. It allows to focus on specific areas of interest and enables sequencing at much higher coverage levels</w:t>
      </w:r>
      <w:r>
        <w:t xml:space="preserve"> </w:t>
      </w:r>
      <w:r w:rsidRPr="00C645D5">
        <w:t>(</w:t>
      </w:r>
      <w:r>
        <w:t>&gt;</w:t>
      </w:r>
      <w:r w:rsidRPr="00C645D5">
        <w:t>500</w:t>
      </w:r>
      <w:r>
        <w:t>X</w:t>
      </w:r>
      <w:r w:rsidRPr="00C645D5">
        <w:t>)</w:t>
      </w:r>
      <w:r>
        <w:t xml:space="preserve"> for a gain of time, expense and data analysis while</w:t>
      </w:r>
      <w:r w:rsidRPr="00C645D5">
        <w:t xml:space="preserve"> allowing identification of variants</w:t>
      </w:r>
      <w:r>
        <w:t xml:space="preserve"> with high confidence</w:t>
      </w:r>
      <w:r w:rsidRPr="001C341E">
        <w:t>. In the case of personalized medicine</w:t>
      </w:r>
      <w:r>
        <w:t xml:space="preserve"> programs</w:t>
      </w:r>
      <w:r w:rsidRPr="001C341E">
        <w:t xml:space="preserve">, </w:t>
      </w:r>
      <w:r>
        <w:t xml:space="preserve">gene panels </w:t>
      </w:r>
      <w:r w:rsidRPr="001C341E">
        <w:t xml:space="preserve">targeted sequencing is the most widely used technique to discover the genomic alterations </w:t>
      </w:r>
      <w:r>
        <w:t xml:space="preserve">of enrolled patients, because it is cost </w:t>
      </w:r>
      <w:r w:rsidRPr="001C341E">
        <w:t>effective</w:t>
      </w:r>
      <w:r>
        <w:t xml:space="preserve"> </w:t>
      </w:r>
      <w:r w:rsidRPr="001C341E">
        <w:t xml:space="preserve">to </w:t>
      </w:r>
      <w:r>
        <w:t xml:space="preserve">examine only the </w:t>
      </w:r>
      <w:r w:rsidRPr="001C341E">
        <w:t xml:space="preserve">targetable </w:t>
      </w:r>
      <w:r>
        <w:t>genes</w:t>
      </w:r>
      <w:r w:rsidRPr="001C341E">
        <w:t xml:space="preserve">. </w:t>
      </w:r>
    </w:p>
    <w:p w14:paraId="7BE6D873" w14:textId="77777777" w:rsidR="00D93DE4" w:rsidRDefault="00D93DE4" w:rsidP="00294AC9">
      <w:pPr>
        <w:pStyle w:val="ListParagraph"/>
      </w:pPr>
    </w:p>
    <w:p w14:paraId="620ABB65" w14:textId="77777777" w:rsidR="00D93DE4" w:rsidRDefault="00D93DE4" w:rsidP="00D93DE4">
      <w:pPr>
        <w:pStyle w:val="Heading4"/>
      </w:pPr>
      <w:bookmarkStart w:id="30" w:name="_Toc468131436"/>
      <w:r w:rsidRPr="001C341E">
        <w:lastRenderedPageBreak/>
        <w:t>CGH arrays</w:t>
      </w:r>
      <w:bookmarkEnd w:id="30"/>
    </w:p>
    <w:p w14:paraId="50C40934" w14:textId="531FD8FD" w:rsidR="00D93DE4" w:rsidRDefault="00D93DE4" w:rsidP="00294AC9">
      <w:pPr>
        <w:pStyle w:val="ListParagraph"/>
      </w:pPr>
      <w:r w:rsidRPr="004911E9">
        <w:t xml:space="preserve">Comparative genomic hybridization </w:t>
      </w:r>
      <w:r>
        <w:t xml:space="preserve">array </w:t>
      </w:r>
      <w:r w:rsidRPr="004911E9">
        <w:t>(CGH</w:t>
      </w:r>
      <w:r>
        <w:t>a) is an e</w:t>
      </w:r>
      <w:r w:rsidRPr="004911E9">
        <w:t xml:space="preserve">ffective and popular genome-wide array based technology for </w:t>
      </w:r>
      <w:r>
        <w:t>characterizing copy number variants (CNVs</w:t>
      </w:r>
      <w:r w:rsidR="00475258">
        <w:t xml:space="preserve">, </w:t>
      </w:r>
      <w:fldSimple w:instr=" REF _Ref464512650 ">
        <w:r w:rsidR="0088566C">
          <w:t xml:space="preserve">Figure </w:t>
        </w:r>
        <w:r w:rsidR="0088566C">
          <w:rPr>
            <w:noProof/>
          </w:rPr>
          <w:t>7</w:t>
        </w:r>
      </w:fldSimple>
      <w:r>
        <w:t xml:space="preserve">). </w:t>
      </w:r>
      <w:r w:rsidRPr="004911E9">
        <w:t xml:space="preserve">CNVs play an important role in generating necessary variation in the population </w:t>
      </w:r>
      <w:r>
        <w:t xml:space="preserve">such as </w:t>
      </w:r>
      <w:r w:rsidRPr="00C645D5">
        <w:t>common copy-number polymorphisms</w:t>
      </w:r>
      <w:r>
        <w:t xml:space="preserve"> </w:t>
      </w:r>
      <w:r w:rsidRPr="00B444CF">
        <w:t>but also frequently contribute to tumorigenesis</w:t>
      </w:r>
      <w:r>
        <w:t xml:space="preserve"> while affecting the phenotypes </w:t>
      </w:r>
      <w:r>
        <w:fldChar w:fldCharType="begin"/>
      </w:r>
      <w:r>
        <w:instrText xml:space="preserve"> ADDIN EN.CITE &lt;EndNote&gt;&lt;Cite&gt;&lt;Author&gt;McCarroll&lt;/Author&gt;&lt;Year&gt;2007&lt;/Year&gt;&lt;IDText&gt;Copy-number variation and association studies of human disease&lt;/IDText&gt;&lt;DisplayText&gt;(McCarroll and Altshuler 2007)&lt;/DisplayText&gt;&lt;record&gt;&lt;dates&gt;&lt;pub-dates&gt;&lt;date&gt;Jul&lt;/date&gt;&lt;/pub-dates&gt;&lt;year&gt;2007&lt;/year&gt;&lt;/dates&gt;&lt;keywords&gt;&lt;keyword&gt;Bias (Epidemiology)&lt;/keyword&gt;&lt;keyword&gt;Gene Dosage&lt;/keyword&gt;&lt;keyword&gt;Genetic Diseases, Inborn&lt;/keyword&gt;&lt;keyword&gt;Genetic Variation&lt;/keyword&gt;&lt;keyword&gt;Genetics, Medical&lt;/keyword&gt;&lt;keyword&gt;Genotype&lt;/keyword&gt;&lt;keyword&gt;Humans&lt;/keyword&gt;&lt;keyword&gt;Linkage Disequilibrium&lt;/keyword&gt;&lt;keyword&gt;Phenotype&lt;/keyword&gt;&lt;keyword&gt;Polymorphism, Single Nucleotide&lt;/keyword&gt;&lt;/keywords&gt;&lt;urls&gt;&lt;related-urls&gt;&lt;url&gt;https://www.ncbi.nlm.nih.gov/pubmed/17597780&lt;/url&gt;&lt;/related-urls&gt;&lt;/urls&gt;&lt;isbn&gt;1061-4036&lt;/isbn&gt;&lt;titles&gt;&lt;title&gt;Copy-number variation and association studies of human disease&lt;/title&gt;&lt;secondary-title&gt;Nat Genet&lt;/secondary-title&gt;&lt;/titles&gt;&lt;pages&gt;S37-42&lt;/pages&gt;&lt;number&gt;7 Suppl&lt;/number&gt;&lt;contributors&gt;&lt;authors&gt;&lt;author&gt;McCarroll, S. A.&lt;/author&gt;&lt;author&gt;Altshuler, D. M.&lt;/author&gt;&lt;/authors&gt;&lt;/contributors&gt;&lt;language&gt;eng&lt;/language&gt;&lt;added-date format="utc"&gt;1475354479&lt;/added-date&gt;&lt;ref-type name="Journal Article"&gt;17&lt;/ref-type&gt;&lt;rec-number&gt;70&lt;/rec-number&gt;&lt;last-updated-date format="utc"&gt;1475354479&lt;/last-updated-date&gt;&lt;accession-num&gt;17597780&lt;/accession-num&gt;&lt;electronic-resource-num&gt;10.1038/ng2080&lt;/electronic-resource-num&gt;&lt;volume&gt;39&lt;/volume&gt;&lt;/record&gt;&lt;/Cite&gt;&lt;/EndNote&gt;</w:instrText>
      </w:r>
      <w:r>
        <w:fldChar w:fldCharType="separate"/>
      </w:r>
      <w:r>
        <w:rPr>
          <w:noProof/>
        </w:rPr>
        <w:t>(McCarroll and Altshuler 2007)</w:t>
      </w:r>
      <w:r>
        <w:fldChar w:fldCharType="end"/>
      </w:r>
      <w:r w:rsidRPr="00B444CF">
        <w:t xml:space="preserve">. </w:t>
      </w:r>
      <w:r w:rsidRPr="00A54FAB">
        <w:t xml:space="preserve">Characterization of these DNA copy number changes is important for both the understanding of cancer, its </w:t>
      </w:r>
      <w:r w:rsidRPr="008F1A85">
        <w:t>diagnosis and its treatment</w:t>
      </w:r>
      <w:r w:rsidRPr="003B132B">
        <w:t xml:space="preserve">. </w:t>
      </w:r>
      <w:r>
        <w:t xml:space="preserve"> </w:t>
      </w:r>
    </w:p>
    <w:p w14:paraId="016D521E" w14:textId="77777777" w:rsidR="009C17A7" w:rsidRDefault="009C17A7" w:rsidP="00294AC9">
      <w:pPr>
        <w:pStyle w:val="ListParagraph"/>
      </w:pPr>
    </w:p>
    <w:p w14:paraId="2E185565" w14:textId="77777777" w:rsidR="009C17A7" w:rsidRDefault="009C17A7" w:rsidP="00294AC9">
      <w:pPr>
        <w:pStyle w:val="ListParagraph"/>
      </w:pPr>
    </w:p>
    <w:tbl>
      <w:tblPr>
        <w:tblStyle w:val="TableGrid"/>
        <w:tblW w:w="0" w:type="auto"/>
        <w:tblInd w:w="621" w:type="dxa"/>
        <w:tblLook w:val="04A0" w:firstRow="1" w:lastRow="0" w:firstColumn="1" w:lastColumn="0" w:noHBand="0" w:noVBand="1"/>
      </w:tblPr>
      <w:tblGrid>
        <w:gridCol w:w="8384"/>
      </w:tblGrid>
      <w:tr w:rsidR="00D93DE4" w14:paraId="1527258E" w14:textId="77777777" w:rsidTr="005416C9">
        <w:trPr>
          <w:trHeight w:val="4672"/>
        </w:trPr>
        <w:tc>
          <w:tcPr>
            <w:tcW w:w="9256" w:type="dxa"/>
            <w:tcBorders>
              <w:top w:val="nil"/>
              <w:left w:val="nil"/>
              <w:bottom w:val="nil"/>
              <w:right w:val="nil"/>
            </w:tcBorders>
          </w:tcPr>
          <w:p w14:paraId="0BA1DEDE" w14:textId="4BECD504" w:rsidR="00D93DE4" w:rsidRDefault="005416C9" w:rsidP="00294AC9">
            <w:pPr>
              <w:pStyle w:val="ListParagraph"/>
            </w:pPr>
            <w:r>
              <w:t xml:space="preserve">  </w:t>
            </w:r>
            <w:r w:rsidR="00D93DE4">
              <w:rPr>
                <w:noProof/>
              </w:rPr>
              <w:drawing>
                <wp:inline distT="0" distB="0" distL="0" distR="0" wp14:anchorId="5176751B" wp14:editId="48775C62">
                  <wp:extent cx="4595378" cy="2457143"/>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rray-CGH_protocol.svg.png"/>
                          <pic:cNvPicPr/>
                        </pic:nvPicPr>
                        <pic:blipFill>
                          <a:blip r:embed="rId14">
                            <a:extLst>
                              <a:ext uri="{28A0092B-C50C-407E-A947-70E740481C1C}">
                                <a14:useLocalDpi xmlns:a14="http://schemas.microsoft.com/office/drawing/2010/main" val="0"/>
                              </a:ext>
                            </a:extLst>
                          </a:blip>
                          <a:stretch>
                            <a:fillRect/>
                          </a:stretch>
                        </pic:blipFill>
                        <pic:spPr>
                          <a:xfrm>
                            <a:off x="0" y="0"/>
                            <a:ext cx="4614455" cy="2467343"/>
                          </a:xfrm>
                          <a:prstGeom prst="rect">
                            <a:avLst/>
                          </a:prstGeom>
                        </pic:spPr>
                      </pic:pic>
                    </a:graphicData>
                  </a:graphic>
                </wp:inline>
              </w:drawing>
            </w:r>
          </w:p>
          <w:p w14:paraId="5BEFAF5B" w14:textId="6CF92449" w:rsidR="00D93DE4" w:rsidRDefault="00D93DE4" w:rsidP="00CE3AFA">
            <w:pPr>
              <w:pStyle w:val="Caption"/>
              <w:rPr>
                <w:szCs w:val="22"/>
              </w:rPr>
            </w:pPr>
            <w:bookmarkStart w:id="31" w:name="_Ref464512650"/>
            <w:bookmarkStart w:id="32" w:name="_Toc464602345"/>
            <w:bookmarkStart w:id="33" w:name="_Toc464603674"/>
            <w:r>
              <w:t xml:space="preserve">Figure </w:t>
            </w:r>
            <w:fldSimple w:instr=" SEQ Figure \* ARABIC ">
              <w:r w:rsidR="0088566C">
                <w:rPr>
                  <w:noProof/>
                </w:rPr>
                <w:t>7</w:t>
              </w:r>
            </w:fldSimple>
            <w:bookmarkEnd w:id="31"/>
            <w:r>
              <w:t xml:space="preserve">. </w:t>
            </w:r>
            <w:r w:rsidRPr="0090353D">
              <w:rPr>
                <w:rStyle w:val="NoSpacingChar"/>
              </w:rPr>
              <w:t>A brief illustration of CGH array process (Wikipedia).</w:t>
            </w:r>
            <w:bookmarkEnd w:id="32"/>
            <w:bookmarkEnd w:id="33"/>
          </w:p>
        </w:tc>
      </w:tr>
    </w:tbl>
    <w:p w14:paraId="19D876DB" w14:textId="77777777" w:rsidR="00D93DE4" w:rsidRDefault="00D93DE4" w:rsidP="00294AC9">
      <w:pPr>
        <w:pStyle w:val="ListParagraph"/>
      </w:pPr>
    </w:p>
    <w:p w14:paraId="362E6CFF" w14:textId="77777777" w:rsidR="009C17A7" w:rsidRDefault="009C17A7" w:rsidP="00294AC9">
      <w:pPr>
        <w:pStyle w:val="ListParagraph"/>
      </w:pPr>
    </w:p>
    <w:p w14:paraId="205460DD" w14:textId="3B169472" w:rsidR="00D93DE4" w:rsidRDefault="00D93DE4" w:rsidP="00294AC9">
      <w:pPr>
        <w:pStyle w:val="ListParagraph"/>
      </w:pPr>
      <w:r>
        <w:t xml:space="preserve">There are two main types of CGH array based on the number of samples to analyze: </w:t>
      </w:r>
    </w:p>
    <w:p w14:paraId="43A15116" w14:textId="77777777" w:rsidR="00ED58B9" w:rsidRDefault="00ED58B9" w:rsidP="00294AC9">
      <w:pPr>
        <w:pStyle w:val="ListParagraph"/>
      </w:pPr>
    </w:p>
    <w:p w14:paraId="1EB09D40" w14:textId="77777777" w:rsidR="00ED58B9" w:rsidRDefault="00ED58B9" w:rsidP="00294AC9">
      <w:pPr>
        <w:pStyle w:val="ListParagraph"/>
      </w:pPr>
    </w:p>
    <w:p w14:paraId="788D5512" w14:textId="77777777" w:rsidR="00ED58B9" w:rsidRDefault="00ED58B9" w:rsidP="00294AC9">
      <w:pPr>
        <w:pStyle w:val="ListParagraph"/>
      </w:pPr>
    </w:p>
    <w:p w14:paraId="6014C5B1" w14:textId="77777777" w:rsidR="00D93DE4" w:rsidRDefault="00D93DE4" w:rsidP="00294AC9">
      <w:pPr>
        <w:pStyle w:val="ListParagraph"/>
      </w:pPr>
    </w:p>
    <w:p w14:paraId="17F0F51D" w14:textId="77777777" w:rsidR="00D93DE4" w:rsidRDefault="00D93DE4" w:rsidP="00294AC9">
      <w:pPr>
        <w:pStyle w:val="ListParagraph"/>
        <w:numPr>
          <w:ilvl w:val="0"/>
          <w:numId w:val="5"/>
        </w:numPr>
      </w:pPr>
      <w:r w:rsidRPr="001C341E">
        <w:t>Dual-color array CGH</w:t>
      </w:r>
    </w:p>
    <w:p w14:paraId="37F61258" w14:textId="77777777" w:rsidR="005C4E88" w:rsidRPr="001C341E" w:rsidRDefault="005C4E88" w:rsidP="005C4E88">
      <w:pPr>
        <w:pStyle w:val="ListParagraph"/>
        <w:ind w:left="920"/>
      </w:pPr>
    </w:p>
    <w:p w14:paraId="11F81CE6" w14:textId="77777777" w:rsidR="00D93DE4" w:rsidRDefault="00D93DE4" w:rsidP="00294AC9">
      <w:pPr>
        <w:pStyle w:val="ListParagraph"/>
      </w:pPr>
      <w:r w:rsidRPr="001C341E">
        <w:t>Th</w:t>
      </w:r>
      <w:r>
        <w:t>e most commonly used CGH technique</w:t>
      </w:r>
      <w:r w:rsidRPr="001C341E">
        <w:t xml:space="preserve"> is the dual-color array. The tumor and normal DNA are color</w:t>
      </w:r>
      <w:r>
        <w:t>ed</w:t>
      </w:r>
      <w:r w:rsidRPr="001C341E">
        <w:t xml:space="preserve"> (commonly red and green), mixed and hybridized to the arrays of specific genomic regions to test. A higher intensity for the tumor sample color indicates the gain of DNA in the corresponding regions compared to the normal DNA while a higher intensity for the normal sample color indicates the loss of DNA in the tumor sample in the corresponding regions compared to the normal DNA. The dual-color CGH array is widely used in the medical context to characterize the copy number alterations in the tumor samples compared to the normal samples especially for the enrollment of patients in clinical trials for targeted therapies. </w:t>
      </w:r>
    </w:p>
    <w:p w14:paraId="76796257" w14:textId="77777777" w:rsidR="00D93DE4" w:rsidRPr="001C341E" w:rsidRDefault="00D93DE4" w:rsidP="00294AC9">
      <w:pPr>
        <w:pStyle w:val="ListParagraph"/>
      </w:pPr>
    </w:p>
    <w:p w14:paraId="29BEAC0D" w14:textId="77777777" w:rsidR="00D93DE4" w:rsidRDefault="00D93DE4" w:rsidP="00294AC9">
      <w:pPr>
        <w:pStyle w:val="ListParagraph"/>
        <w:numPr>
          <w:ilvl w:val="0"/>
          <w:numId w:val="5"/>
        </w:numPr>
      </w:pPr>
      <w:r w:rsidRPr="001C341E">
        <w:t>One-color array</w:t>
      </w:r>
    </w:p>
    <w:p w14:paraId="762A83EC" w14:textId="77777777" w:rsidR="005C4E88" w:rsidRPr="001C341E" w:rsidRDefault="005C4E88" w:rsidP="005C4E88">
      <w:pPr>
        <w:pStyle w:val="ListParagraph"/>
        <w:ind w:left="920"/>
      </w:pPr>
    </w:p>
    <w:p w14:paraId="12DB3FB9" w14:textId="639988D5" w:rsidR="00D93DE4" w:rsidRDefault="00D93DE4" w:rsidP="00294AC9">
      <w:pPr>
        <w:pStyle w:val="ListParagraph"/>
      </w:pPr>
      <w:r w:rsidRPr="001C341E">
        <w:t xml:space="preserve">In one-color array CGH experiments, the reference DNA is not tested within the same experiment, but data are compared with a reference dataset either generated in the same laboratory by analyzing a cohort of several normal individuals or provided by the company selling </w:t>
      </w:r>
      <w:r>
        <w:t xml:space="preserve">the </w:t>
      </w:r>
      <w:r w:rsidRPr="001C341E">
        <w:t>array</w:t>
      </w:r>
      <w:r>
        <w:fldChar w:fldCharType="begin"/>
      </w:r>
      <w:r>
        <w:instrText xml:space="preserve"> ADDIN EN.CITE &lt;EndNote&gt;&lt;Cite&gt;&lt;Author&gt;Redon&lt;/Author&gt;&lt;Year&gt;2009&lt;/Year&gt;&lt;IDText&gt;Comparative genomic hybridization: microarray design and data interpretation&lt;/IDText&gt;&lt;DisplayText&gt;(Redon and Carter 2009)&lt;/DisplayText&gt;&lt;record&gt;&lt;keywords&gt;&lt;keyword&gt;Comparative Genomic Hybridization&lt;/keyword&gt;&lt;keyword&gt;Data Interpretation, Statistical&lt;/keyword&gt;&lt;keyword&gt;Gene Dosage&lt;/keyword&gt;&lt;keyword&gt;Humans&lt;/keyword&gt;&lt;keyword&gt;Oligonucleotide Array Sequence Analysis&lt;/keyword&gt;&lt;/keywords&gt;&lt;urls&gt;&lt;related-urls&gt;&lt;url&gt;https://www.ncbi.nlm.nih.gov/pubmed/19381971&lt;/url&gt;&lt;/related-urls&gt;&lt;/urls&gt;&lt;isbn&gt;1064-3745&lt;/isbn&gt;&lt;custom2&gt;PMC2871310&lt;/custom2&gt;&lt;titles&gt;&lt;title&gt;Comparative genomic hybridization: microarray design and data interpretation&lt;/title&gt;&lt;secondary-title&gt;Methods Mol Biol&lt;/secondary-title&gt;&lt;/titles&gt;&lt;pages&gt;37-49&lt;/pages&gt;&lt;contributors&gt;&lt;authors&gt;&lt;author&gt;Redon, R.&lt;/author&gt;&lt;author&gt;Carter, N. P.&lt;/author&gt;&lt;/authors&gt;&lt;/contributors&gt;&lt;language&gt;ENG&lt;/language&gt;&lt;added-date format="utc"&gt;1476705756&lt;/added-date&gt;&lt;ref-type name="Journal Article"&gt;17&lt;/ref-type&gt;&lt;dates&gt;&lt;year&gt;2009&lt;/year&gt;&lt;/dates&gt;&lt;rec-number&gt;137&lt;/rec-number&gt;&lt;last-updated-date format="utc"&gt;1476705756&lt;/last-updated-date&gt;&lt;accession-num&gt;19381971&lt;/accession-num&gt;&lt;electronic-resource-num&gt;10.1007/978-1-59745-538-1_3&lt;/electronic-resource-num&gt;&lt;volume&gt;529&lt;/volume&gt;&lt;/record&gt;&lt;/Cite&gt;&lt;/EndNote&gt;</w:instrText>
      </w:r>
      <w:r>
        <w:fldChar w:fldCharType="separate"/>
      </w:r>
      <w:r>
        <w:rPr>
          <w:noProof/>
        </w:rPr>
        <w:t>(Redon and Carter 2009)</w:t>
      </w:r>
      <w:r>
        <w:fldChar w:fldCharType="end"/>
      </w:r>
      <w:r w:rsidRPr="001C341E">
        <w:t xml:space="preserve">. </w:t>
      </w:r>
      <w:r>
        <w:t>O</w:t>
      </w:r>
      <w:r w:rsidRPr="001C341E">
        <w:t xml:space="preserve">ne </w:t>
      </w:r>
      <w:r>
        <w:t>advantage</w:t>
      </w:r>
      <w:r w:rsidRPr="001C341E">
        <w:t xml:space="preserve"> of one-color array is to avoid testing the same refere</w:t>
      </w:r>
      <w:r>
        <w:t>nce</w:t>
      </w:r>
      <w:r w:rsidRPr="001C341E">
        <w:t xml:space="preserve"> multiple times when there are more than</w:t>
      </w:r>
      <w:r>
        <w:t xml:space="preserve"> one tumor sample. But </w:t>
      </w:r>
      <w:r w:rsidRPr="001C341E">
        <w:t>this method is more prone to noise and need more sophisticate</w:t>
      </w:r>
      <w:r>
        <w:t>d</w:t>
      </w:r>
      <w:r w:rsidRPr="001C341E">
        <w:t xml:space="preserve"> bioinformatics software to </w:t>
      </w:r>
      <w:r w:rsidRPr="001C341E">
        <w:lastRenderedPageBreak/>
        <w:t>interpr</w:t>
      </w:r>
      <w:r>
        <w:t>et the results. This technique</w:t>
      </w:r>
      <w:r w:rsidRPr="001C341E">
        <w:t xml:space="preserve"> is more adequate for the research purpose such as a study of multiple metastatic sites of patients. </w:t>
      </w:r>
    </w:p>
    <w:p w14:paraId="00285D40" w14:textId="77777777" w:rsidR="00D93DE4" w:rsidRPr="001C341E" w:rsidRDefault="00D93DE4" w:rsidP="00294AC9">
      <w:pPr>
        <w:pStyle w:val="ListParagraph"/>
      </w:pPr>
    </w:p>
    <w:p w14:paraId="278E06D7" w14:textId="77777777" w:rsidR="00D93DE4" w:rsidRPr="001C341E" w:rsidRDefault="00D93DE4" w:rsidP="00D93DE4">
      <w:pPr>
        <w:pStyle w:val="Heading4"/>
      </w:pPr>
      <w:bookmarkStart w:id="34" w:name="_Toc468131437"/>
      <w:r w:rsidRPr="001C341E">
        <w:t>RNA sequencing</w:t>
      </w:r>
      <w:bookmarkEnd w:id="34"/>
      <w:r w:rsidRPr="001C341E">
        <w:t xml:space="preserve"> </w:t>
      </w:r>
    </w:p>
    <w:p w14:paraId="0EA92E7E" w14:textId="12F7B68E" w:rsidR="00D93DE4" w:rsidRDefault="00D93DE4" w:rsidP="00294AC9">
      <w:pPr>
        <w:pStyle w:val="ListParagraph"/>
      </w:pPr>
      <w:r w:rsidRPr="001C341E">
        <w:t>RNA sequencing is a high throughput sequencing technology at the whole genome level that allows transcriptome profiling of cells</w:t>
      </w:r>
      <w:r>
        <w:t xml:space="preserve">. </w:t>
      </w:r>
      <w:r w:rsidRPr="001C341E">
        <w:t>Differ</w:t>
      </w:r>
      <w:r>
        <w:t>ing</w:t>
      </w:r>
      <w:r w:rsidRPr="001C341E">
        <w:t xml:space="preserve"> from the existing gen</w:t>
      </w:r>
      <w:r>
        <w:t>e expression microarrays technique</w:t>
      </w:r>
      <w:r w:rsidRPr="001C341E">
        <w:t xml:space="preserve">s, RNA sequencing method do not require a prior knowledge of the reference genome, therefore can detect </w:t>
      </w:r>
      <w:r>
        <w:t>non coding</w:t>
      </w:r>
      <w:r w:rsidRPr="001C341E">
        <w:t xml:space="preserve"> RNAs, splice variants and chimeric gene fusions. By doing transcriptome profiling, </w:t>
      </w:r>
      <w:r>
        <w:t>one</w:t>
      </w:r>
      <w:r w:rsidRPr="001C341E">
        <w:t xml:space="preserve"> </w:t>
      </w:r>
      <w:r>
        <w:t>can</w:t>
      </w:r>
      <w:r w:rsidRPr="001C341E">
        <w:t xml:space="preserve"> catalogue all </w:t>
      </w:r>
      <w:r>
        <w:t>types</w:t>
      </w:r>
      <w:r w:rsidRPr="001C341E">
        <w:t xml:space="preserve"> of transcript</w:t>
      </w:r>
      <w:r>
        <w:t>s</w:t>
      </w:r>
      <w:r w:rsidRPr="001C341E">
        <w:t>, including mRNAs, non-coding RNAs</w:t>
      </w:r>
      <w:r>
        <w:t xml:space="preserve"> or</w:t>
      </w:r>
      <w:r w:rsidRPr="001C341E">
        <w:t xml:space="preserve"> small RNAs; determine the transcriptional structure of genes, in terms of their start sites, 5′ and 3′ ends, splicing patterns and other post-transcriptional modifications</w:t>
      </w:r>
      <w:r>
        <w:t xml:space="preserve"> such as </w:t>
      </w:r>
      <w:r>
        <w:rPr>
          <w:rFonts w:eastAsia="Times New Roman"/>
          <w:color w:val="000000"/>
          <w:shd w:val="clear" w:color="auto" w:fill="FFFFFF"/>
        </w:rPr>
        <w:t>polyadenylation and RNA editing</w:t>
      </w:r>
      <w:r>
        <w:t xml:space="preserve"> </w:t>
      </w:r>
      <w:r>
        <w:fldChar w:fldCharType="begin"/>
      </w:r>
      <w:r>
        <w:instrText xml:space="preserve"> ADDIN EN.CITE &lt;EndNote&gt;&lt;Cite&gt;&lt;Author&gt;Marguerat&lt;/Author&gt;&lt;Year&gt;2010&lt;/Year&gt;&lt;IDText&gt;RNA-seq: from technology to biology&lt;/IDText&gt;&lt;DisplayText&gt;(Marguerat and Bähler 2010)&lt;/DisplayText&gt;&lt;record&gt;&lt;dates&gt;&lt;pub-dates&gt;&lt;date&gt;Feb&lt;/date&gt;&lt;/pub-dates&gt;&lt;year&gt;2010&lt;/year&gt;&lt;/dates&gt;&lt;keywords&gt;&lt;keyword&gt;Animals&lt;/keyword&gt;&lt;keyword&gt;Gene Expression Regulation&lt;/keyword&gt;&lt;keyword&gt;Humans&lt;/keyword&gt;&lt;keyword&gt;Mice&lt;/keyword&gt;&lt;keyword&gt;Oligonucleotide Array Sequence Analysis&lt;/keyword&gt;&lt;keyword&gt;Sequence Analysis, RNA&lt;/keyword&gt;&lt;keyword&gt;Transcription, Genetic&lt;/keyword&gt;&lt;/keywords&gt;&lt;urls&gt;&lt;related-urls&gt;&lt;url&gt;https://www.ncbi.nlm.nih.gov/pubmed/19859660&lt;/url&gt;&lt;/related-urls&gt;&lt;/urls&gt;&lt;isbn&gt;1420-9071&lt;/isbn&gt;&lt;custom2&gt;PMC2809939&lt;/custom2&gt;&lt;titles&gt;&lt;title&gt;RNA-seq: from technology to biology&lt;/title&gt;&lt;secondary-title&gt;Cell Mol Life Sci&lt;/secondary-title&gt;&lt;/titles&gt;&lt;pages&gt;569-79&lt;/pages&gt;&lt;number&gt;4&lt;/number&gt;&lt;contributors&gt;&lt;authors&gt;&lt;author&gt;Marguerat, S.&lt;/author&gt;&lt;author&gt;Bähler, J.&lt;/author&gt;&lt;/authors&gt;&lt;/contributors&gt;&lt;language&gt;eng&lt;/language&gt;&lt;added-date format="utc"&gt;1475355437&lt;/added-date&gt;&lt;ref-type name="Journal Article"&gt;17&lt;/ref-type&gt;&lt;rec-number&gt;71&lt;/rec-number&gt;&lt;last-updated-date format="utc"&gt;1475355437&lt;/last-updated-date&gt;&lt;accession-num&gt;19859660&lt;/accession-num&gt;&lt;electronic-resource-num&gt;10.1007/s00018-009-0180-6&lt;/electronic-resource-num&gt;&lt;volume&gt;67&lt;/volume&gt;&lt;/record&gt;&lt;/Cite&gt;&lt;/EndNote&gt;</w:instrText>
      </w:r>
      <w:r>
        <w:fldChar w:fldCharType="separate"/>
      </w:r>
      <w:r>
        <w:rPr>
          <w:noProof/>
        </w:rPr>
        <w:t>(Marguerat and Bähler 2010)</w:t>
      </w:r>
      <w:r>
        <w:fldChar w:fldCharType="end"/>
      </w:r>
      <w:r w:rsidRPr="001C341E">
        <w:t>; and quantify the chang</w:t>
      </w:r>
      <w:r>
        <w:t>e in</w:t>
      </w:r>
      <w:r w:rsidRPr="001C341E">
        <w:t xml:space="preserve"> expression levels of each transcript during development </w:t>
      </w:r>
      <w:r>
        <w:t>or</w:t>
      </w:r>
      <w:r w:rsidRPr="001C341E">
        <w:t xml:space="preserve"> under different conditions</w:t>
      </w:r>
      <w:r>
        <w:t xml:space="preserve"> </w:t>
      </w:r>
      <w:r w:rsidRPr="001C341E">
        <w:fldChar w:fldCharType="begin"/>
      </w:r>
      <w:r>
        <w:instrText xml:space="preserve"> ADDIN EN.CITE &lt;EndNote&gt;&lt;Cite&gt;&lt;Author&gt;Wang&lt;/Author&gt;&lt;Year&gt;2009&lt;/Year&gt;&lt;IDText&gt;RNA-Seq: a revolutionary tool for transcriptomics&lt;/IDText&gt;&lt;DisplayText&gt;(Wang, Gerstein, and Snyder 2009)&lt;/DisplayText&gt;&lt;record&gt;&lt;dates&gt;&lt;pub-dates&gt;&lt;date&gt;Jan&lt;/date&gt;&lt;/pub-dates&gt;&lt;year&gt;2009&lt;/year&gt;&lt;/dates&gt;&lt;keywords&gt;&lt;keyword&gt;Animals&lt;/keyword&gt;&lt;keyword&gt;Base Sequence&lt;/keyword&gt;&lt;keyword&gt;Chromosome Mapping&lt;/keyword&gt;&lt;keyword&gt;Exons&lt;/keyword&gt;&lt;keyword&gt;Gene Expression Profiling&lt;/keyword&gt;&lt;keyword&gt;Humans&lt;/keyword&gt;&lt;keyword&gt;Models, Genetic&lt;/keyword&gt;&lt;keyword&gt;Molecular Sequence Data&lt;/keyword&gt;&lt;keyword&gt;RNA&lt;/keyword&gt;&lt;keyword&gt;Sequence Analysis, RNA&lt;/keyword&gt;&lt;keyword&gt;Transcription, Genetic&lt;/keyword&gt;&lt;/keywords&gt;&lt;urls&gt;&lt;related-urls&gt;&lt;url&gt;https://www.ncbi.nlm.nih.gov/pubmed/19015660&lt;/url&gt;&lt;/related-urls&gt;&lt;/urls&gt;&lt;isbn&gt;1471-0064&lt;/isbn&gt;&lt;custom2&gt;PMC2949280&lt;/custom2&gt;&lt;titles&gt;&lt;title&gt;RNA-Seq: a revolutionary tool for transcriptomics&lt;/title&gt;&lt;secondary-title&gt;Nat Rev Genet&lt;/secondary-title&gt;&lt;/titles&gt;&lt;pages&gt;57-63&lt;/pages&gt;&lt;number&gt;1&lt;/number&gt;&lt;contributors&gt;&lt;authors&gt;&lt;author&gt;Wang, Z.&lt;/author&gt;&lt;author&gt;Gerstein, M.&lt;/author&gt;&lt;author&gt;Snyder, M.&lt;/author&gt;&lt;/authors&gt;&lt;/contributors&gt;&lt;language&gt;eng&lt;/language&gt;&lt;added-date format="utc"&gt;1473433943&lt;/added-date&gt;&lt;ref-type name="Journal Article"&gt;17&lt;/ref-type&gt;&lt;rec-number&gt;37&lt;/rec-number&gt;&lt;last-updated-date format="utc"&gt;1473433943&lt;/last-updated-date&gt;&lt;accession-num&gt;19015660&lt;/accession-num&gt;&lt;electronic-resource-num&gt;10.1038/nrg2484&lt;/electronic-resource-num&gt;&lt;volume&gt;10&lt;/volume&gt;&lt;/record&gt;&lt;/Cite&gt;&lt;/EndNote&gt;</w:instrText>
      </w:r>
      <w:r w:rsidRPr="001C341E">
        <w:fldChar w:fldCharType="separate"/>
      </w:r>
      <w:r>
        <w:rPr>
          <w:noProof/>
        </w:rPr>
        <w:t>(Wang, Gerstein, and Snyder 2009)</w:t>
      </w:r>
      <w:r w:rsidRPr="001C341E">
        <w:fldChar w:fldCharType="end"/>
      </w:r>
      <w:r>
        <w:t xml:space="preserve">. RNA sequencing data provided new information and a better characterization of cancer genomics such as, for example, the identification of fusion genes in cancer </w:t>
      </w:r>
      <w:r>
        <w:fldChar w:fldCharType="begin"/>
      </w:r>
      <w:r>
        <w:instrText xml:space="preserve"> ADDIN EN.CITE &lt;EndNote&gt;&lt;Cite&gt;&lt;Author&gt;Maher&lt;/Author&gt;&lt;Year&gt;2009&lt;/Year&gt;&lt;IDText&gt;Transcriptome sequencing to detect gene fusions in cancer&lt;/IDText&gt;&lt;DisplayText&gt;(Maher, et al. 2009)&lt;/DisplayText&gt;&lt;record&gt;&lt;dates&gt;&lt;pub-dates&gt;&lt;date&gt;Mar&lt;/date&gt;&lt;/pub-dates&gt;&lt;year&gt;2009&lt;/year&gt;&lt;/dates&gt;&lt;keywords&gt;&lt;keyword&gt;Base Sequence&lt;/keyword&gt;&lt;keyword&gt;Cell Line, Tumor&lt;/keyword&gt;&lt;keyword&gt;Fusion Proteins, bcr-abl&lt;/keyword&gt;&lt;keyword&gt;Gene Expression Profiling&lt;/keyword&gt;&lt;keyword&gt;Humans&lt;/keyword&gt;&lt;keyword&gt;Leukemia, Myelogenous, Chronic, BCR-ABL Positive&lt;/keyword&gt;&lt;keyword&gt;Male&lt;/keyword&gt;&lt;keyword&gt;Molecular Sequence Data&lt;/keyword&gt;&lt;keyword&gt;Neoplasms&lt;/keyword&gt;&lt;keyword&gt;Oncogene Proteins, Fusion&lt;/keyword&gt;&lt;keyword&gt;Prostatic Neoplasms&lt;/keyword&gt;&lt;keyword&gt;Sequence Analysis, DNA&lt;/keyword&gt;&lt;/keywords&gt;&lt;urls&gt;&lt;related-urls&gt;&lt;url&gt;https://www.ncbi.nlm.nih.gov/pubmed/19136943&lt;/url&gt;&lt;/related-urls&gt;&lt;/urls&gt;&lt;isbn&gt;1476-4687&lt;/isbn&gt;&lt;custom2&gt;PMC2725402&lt;/custom2&gt;&lt;titles&gt;&lt;title&gt;Transcriptome sequencing to detect gene fusions in cancer&lt;/title&gt;&lt;secondary-title&gt;Nature&lt;/secondary-title&gt;&lt;/titles&gt;&lt;pages&gt;97-101&lt;/pages&gt;&lt;number&gt;7234&lt;/number&gt;&lt;contributors&gt;&lt;authors&gt;&lt;author&gt;Maher, C. A.&lt;/author&gt;&lt;author&gt;Kumar-Sinha, C.&lt;/author&gt;&lt;author&gt;Cao, X.&lt;/author&gt;&lt;author&gt;Kalyana-Sundaram, S.&lt;/author&gt;&lt;author&gt;Han, B.&lt;/author&gt;&lt;author&gt;Jing, X.&lt;/author&gt;&lt;author&gt;Sam, L.&lt;/author&gt;&lt;author&gt;Barrette, T.&lt;/author&gt;&lt;author&gt;Palanisamy, N.&lt;/author&gt;&lt;author&gt;Chinnaiyan, A. M.&lt;/author&gt;&lt;/authors&gt;&lt;/contributors&gt;&lt;language&gt;eng&lt;/language&gt;&lt;added-date format="utc"&gt;1476135918&lt;/added-date&gt;&lt;ref-type name="Journal Article"&gt;17&lt;/ref-type&gt;&lt;rec-number&gt;121&lt;/rec-number&gt;&lt;last-updated-date format="utc"&gt;1476135918&lt;/last-updated-date&gt;&lt;accession-num&gt;19136943&lt;/accession-num&gt;&lt;electronic-resource-num&gt;10.1038/nature07638&lt;/electronic-resource-num&gt;&lt;volume&gt;458&lt;/volume&gt;&lt;/record&gt;&lt;/Cite&gt;&lt;/EndNote&gt;</w:instrText>
      </w:r>
      <w:r>
        <w:fldChar w:fldCharType="separate"/>
      </w:r>
      <w:r>
        <w:rPr>
          <w:noProof/>
        </w:rPr>
        <w:t>(Maher, et al. 2009)</w:t>
      </w:r>
      <w:r>
        <w:fldChar w:fldCharType="end"/>
      </w:r>
      <w:r>
        <w:t>.</w:t>
      </w:r>
    </w:p>
    <w:p w14:paraId="0B69451C" w14:textId="77777777" w:rsidR="00D93DE4" w:rsidRDefault="00D93DE4" w:rsidP="00294AC9">
      <w:pPr>
        <w:pStyle w:val="ListParagraph"/>
      </w:pPr>
    </w:p>
    <w:p w14:paraId="608CF286" w14:textId="52F46F21" w:rsidR="00D93DE4" w:rsidRPr="001C341E" w:rsidRDefault="00D93DE4" w:rsidP="00D93DE4">
      <w:pPr>
        <w:pStyle w:val="Heading3"/>
      </w:pPr>
      <w:bookmarkStart w:id="35" w:name="_Toc468131438"/>
      <w:r>
        <w:t>B</w:t>
      </w:r>
      <w:r w:rsidRPr="001C341E">
        <w:t xml:space="preserve">ioinformatics </w:t>
      </w:r>
      <w:r>
        <w:t>tools</w:t>
      </w:r>
      <w:bookmarkEnd w:id="35"/>
      <w:r w:rsidRPr="001C341E">
        <w:t xml:space="preserve"> </w:t>
      </w:r>
    </w:p>
    <w:p w14:paraId="1A40F718" w14:textId="44233396" w:rsidR="00D93DE4" w:rsidRDefault="00D93DE4" w:rsidP="00294AC9">
      <w:pPr>
        <w:pStyle w:val="ListParagraph"/>
      </w:pPr>
      <w:r>
        <w:t xml:space="preserve">Genomic characterization with </w:t>
      </w:r>
      <w:r w:rsidRPr="001C341E">
        <w:t>modern</w:t>
      </w:r>
      <w:r>
        <w:t xml:space="preserve"> high throughput</w:t>
      </w:r>
      <w:r w:rsidRPr="001C341E">
        <w:t xml:space="preserve"> technolog</w:t>
      </w:r>
      <w:r>
        <w:t>ies</w:t>
      </w:r>
      <w:r w:rsidRPr="001C341E">
        <w:t xml:space="preserve"> has given the cells, the organs </w:t>
      </w:r>
      <w:r>
        <w:t xml:space="preserve">and </w:t>
      </w:r>
      <w:r w:rsidRPr="001C341E">
        <w:t>even the individual human beings a brand new appearance</w:t>
      </w:r>
      <w:r>
        <w:t>.</w:t>
      </w:r>
      <w:r w:rsidRPr="001C341E">
        <w:t xml:space="preserve"> </w:t>
      </w:r>
      <w:r>
        <w:t>B</w:t>
      </w:r>
      <w:r w:rsidRPr="001C341E">
        <w:t>iological organisms</w:t>
      </w:r>
      <w:r>
        <w:t xml:space="preserve"> can be translated</w:t>
      </w:r>
      <w:r w:rsidRPr="001C341E">
        <w:t xml:space="preserve"> into numbers and quantifications, which can only</w:t>
      </w:r>
      <w:r>
        <w:t xml:space="preserve"> </w:t>
      </w:r>
      <w:r w:rsidRPr="001C341E">
        <w:t>be handle</w:t>
      </w:r>
      <w:r>
        <w:t>d</w:t>
      </w:r>
      <w:r w:rsidRPr="001C341E">
        <w:t xml:space="preserve"> by mathematical and computational </w:t>
      </w:r>
      <w:r w:rsidRPr="001C341E">
        <w:lastRenderedPageBreak/>
        <w:t>tools. The application of bioinformatics, in another term computational biology, along with the new high-throughput technologies ha</w:t>
      </w:r>
      <w:r>
        <w:t>s</w:t>
      </w:r>
      <w:r w:rsidRPr="001C341E">
        <w:t xml:space="preserve"> helped gain</w:t>
      </w:r>
      <w:r>
        <w:t>ing</w:t>
      </w:r>
      <w:r w:rsidRPr="001C341E">
        <w:t xml:space="preserve"> large amount of information and knowledge </w:t>
      </w:r>
      <w:r>
        <w:t xml:space="preserve">at the molecular level </w:t>
      </w:r>
      <w:r w:rsidRPr="001C341E">
        <w:t xml:space="preserve">about </w:t>
      </w:r>
      <w:r>
        <w:t>physiological and pathological</w:t>
      </w:r>
      <w:r w:rsidRPr="001C341E">
        <w:t xml:space="preserve"> processes such as cancer. As the size of existing and new sequencing data grow every day, treating, analyzing and modeling </w:t>
      </w:r>
      <w:r>
        <w:t>genomics</w:t>
      </w:r>
      <w:r w:rsidRPr="001C341E">
        <w:t xml:space="preserve"> data </w:t>
      </w:r>
      <w:r>
        <w:t>is</w:t>
      </w:r>
      <w:r w:rsidRPr="001C341E">
        <w:t xml:space="preserve"> </w:t>
      </w:r>
      <w:r>
        <w:t>nowadays</w:t>
      </w:r>
      <w:r w:rsidRPr="001C341E">
        <w:t xml:space="preserve"> one of the most important applications of bioinformatics</w:t>
      </w:r>
      <w:r>
        <w:t>, especially in the field of genetic diseases</w:t>
      </w:r>
      <w:r w:rsidRPr="001C341E">
        <w:t>.</w:t>
      </w:r>
      <w:r>
        <w:t xml:space="preserve"> </w:t>
      </w:r>
      <w:r w:rsidRPr="001C341E">
        <w:t xml:space="preserve">The importance is even largely emphasized when it comes to cancer research because of the extreme complex </w:t>
      </w:r>
      <w:r>
        <w:t xml:space="preserve">molecular </w:t>
      </w:r>
      <w:r w:rsidRPr="001C341E">
        <w:t xml:space="preserve">mechanisms that </w:t>
      </w:r>
      <w:r>
        <w:t xml:space="preserve">are </w:t>
      </w:r>
      <w:r w:rsidRPr="001C341E">
        <w:t>involve</w:t>
      </w:r>
      <w:r>
        <w:t>d</w:t>
      </w:r>
      <w:r w:rsidRPr="001C341E">
        <w:t xml:space="preserve"> in </w:t>
      </w:r>
      <w:r>
        <w:t>the pathology</w:t>
      </w:r>
      <w:r w:rsidRPr="001C341E">
        <w:t>.</w:t>
      </w:r>
    </w:p>
    <w:p w14:paraId="49540339" w14:textId="77777777" w:rsidR="00D93DE4" w:rsidRDefault="00D93DE4" w:rsidP="00D93DE4">
      <w:pPr>
        <w:pStyle w:val="Heading4"/>
      </w:pPr>
      <w:bookmarkStart w:id="36" w:name="_Toc468131439"/>
      <w:r>
        <w:t>Genomic variations detection</w:t>
      </w:r>
      <w:bookmarkEnd w:id="36"/>
    </w:p>
    <w:p w14:paraId="370C81B1" w14:textId="77777777" w:rsidR="00D93DE4" w:rsidRDefault="00D93DE4" w:rsidP="00294AC9">
      <w:pPr>
        <w:pStyle w:val="ListParagraph"/>
      </w:pPr>
      <w:r>
        <w:t xml:space="preserve">To analyze the data produced by high-throughput genomic alteration detection technologies, many bioinformatics tools have been developed based on different technologies and different needs. </w:t>
      </w:r>
    </w:p>
    <w:p w14:paraId="75D830EC" w14:textId="77777777" w:rsidR="00D93DE4" w:rsidRDefault="00D93DE4" w:rsidP="00D93DE4">
      <w:pPr>
        <w:pStyle w:val="Heading5"/>
      </w:pPr>
      <w:r>
        <w:t>Sequencing data</w:t>
      </w:r>
    </w:p>
    <w:p w14:paraId="01D9D4D6" w14:textId="77777777" w:rsidR="00D93DE4" w:rsidRDefault="00D93DE4" w:rsidP="00294AC9">
      <w:pPr>
        <w:pStyle w:val="ListParagraph"/>
      </w:pPr>
      <w:r w:rsidRPr="000A546F">
        <w:t xml:space="preserve">From either DNA or RNA sequence data to </w:t>
      </w:r>
      <w:r>
        <w:t xml:space="preserve">the characterization </w:t>
      </w:r>
      <w:r w:rsidRPr="000A546F">
        <w:t>of genomic alterations, 3 main steps are need</w:t>
      </w:r>
      <w:r>
        <w:t>ed</w:t>
      </w:r>
      <w:r w:rsidRPr="000A546F">
        <w:t>: quality control, seque</w:t>
      </w:r>
      <w:r>
        <w:t>nce alignment and variant calling.</w:t>
      </w:r>
    </w:p>
    <w:p w14:paraId="5813D949" w14:textId="77777777" w:rsidR="005C4E88" w:rsidRDefault="005C4E88" w:rsidP="00294AC9">
      <w:pPr>
        <w:pStyle w:val="ListParagraph"/>
      </w:pPr>
    </w:p>
    <w:p w14:paraId="0C83BCBC" w14:textId="77777777" w:rsidR="005C4E88" w:rsidRDefault="005C4E88" w:rsidP="00294AC9">
      <w:pPr>
        <w:pStyle w:val="ListParagraph"/>
      </w:pPr>
    </w:p>
    <w:p w14:paraId="1CC6B60A" w14:textId="77777777" w:rsidR="00D93DE4" w:rsidRPr="000A546F" w:rsidRDefault="00D93DE4" w:rsidP="00294AC9">
      <w:pPr>
        <w:pStyle w:val="ListParagraph"/>
      </w:pPr>
    </w:p>
    <w:p w14:paraId="0E425C21" w14:textId="77777777" w:rsidR="00D93DE4" w:rsidRDefault="00D93DE4" w:rsidP="00294AC9">
      <w:pPr>
        <w:pStyle w:val="ListParagraph"/>
        <w:numPr>
          <w:ilvl w:val="0"/>
          <w:numId w:val="11"/>
        </w:numPr>
      </w:pPr>
      <w:r>
        <w:t>Q</w:t>
      </w:r>
      <w:r w:rsidRPr="005C0983">
        <w:t>uality control</w:t>
      </w:r>
    </w:p>
    <w:p w14:paraId="038AC83D" w14:textId="77777777" w:rsidR="005C4E88" w:rsidRDefault="005C4E88" w:rsidP="005C4E88">
      <w:pPr>
        <w:pStyle w:val="ListParagraph"/>
        <w:ind w:left="920"/>
      </w:pPr>
    </w:p>
    <w:p w14:paraId="22D514D7" w14:textId="77777777" w:rsidR="00D93DE4" w:rsidRDefault="00D93DE4" w:rsidP="00294AC9">
      <w:pPr>
        <w:pStyle w:val="ListParagraph"/>
      </w:pPr>
      <w:r w:rsidRPr="000A546F">
        <w:t xml:space="preserve">High-throughput sequencing machines generate hundreds of millions of sequences in a single run, bad reads can be produced during the sample </w:t>
      </w:r>
      <w:r w:rsidRPr="000A546F">
        <w:lastRenderedPageBreak/>
        <w:t xml:space="preserve">preparation or the sequencing process such as low-quality reads and contaminating reads or an overrepresentation of certain GC content rich region of the genome due to PCR bias. These errors can cause an inaccurate representation of the genome sequenced </w:t>
      </w:r>
      <w:r>
        <w:t>if</w:t>
      </w:r>
      <w:r w:rsidRPr="000A546F">
        <w:t xml:space="preserve"> not properly treated </w:t>
      </w:r>
      <w:r>
        <w:t xml:space="preserve">and </w:t>
      </w:r>
      <w:r w:rsidRPr="000A546F">
        <w:t xml:space="preserve">therefore need to be examined and discarded before further use. Tools like FastQC </w:t>
      </w:r>
      <w:r w:rsidRPr="000A546F">
        <w:fldChar w:fldCharType="begin"/>
      </w:r>
      <w:r>
        <w:instrText xml:space="preserve"> ADDIN EN.CITE &lt;EndNote&gt;&lt;Cite&gt;&lt;Author&gt;Simon&lt;/Author&gt;&lt;Year&gt;2014&lt;/Year&gt;&lt;IDText&gt;FastQC: a quality control tool for high throughput sequence data.&lt;/IDText&gt;&lt;DisplayText&gt;(Andrews 2014)&lt;/DisplayText&gt;&lt;record&gt;&lt;titles&gt;&lt;title&gt;FastQC: a quality control tool for high throughput sequence data.&lt;/title&gt;&lt;/titles&gt;&lt;contributors&gt;&lt;authors&gt;&lt;author&gt;Simon Andrews&lt;/author&gt;&lt;/authors&gt;&lt;/contributors&gt;&lt;added-date format="utc"&gt;1474548998&lt;/added-date&gt;&lt;ref-type name="Generic"&gt;13&lt;/ref-type&gt;&lt;dates&gt;&lt;year&gt;2014&lt;/year&gt;&lt;/dates&gt;&lt;rec-number&gt;64&lt;/rec-number&gt;&lt;publisher&gt;http://www.bioinformatics.babraham.ac.uk/projects/fastqc&lt;/publisher&gt;&lt;last-updated-date format="utc"&gt;1474549131&lt;/last-updated-date&gt;&lt;/record&gt;&lt;/Cite&gt;&lt;/EndNote&gt;</w:instrText>
      </w:r>
      <w:r w:rsidRPr="000A546F">
        <w:fldChar w:fldCharType="separate"/>
      </w:r>
      <w:r>
        <w:rPr>
          <w:noProof/>
        </w:rPr>
        <w:t>(Andrews 2014)</w:t>
      </w:r>
      <w:r w:rsidRPr="000A546F">
        <w:fldChar w:fldCharType="end"/>
      </w:r>
      <w:r>
        <w:t xml:space="preserve"> or</w:t>
      </w:r>
      <w:r w:rsidRPr="000A546F">
        <w:t xml:space="preserve"> NGSQC </w:t>
      </w:r>
      <w:r w:rsidRPr="000A546F">
        <w:fldChar w:fldCharType="begin"/>
      </w:r>
      <w:r>
        <w:instrText xml:space="preserve"> ADDIN EN.CITE &lt;EndNote&gt;&lt;Cite&gt;&lt;Author&gt;Dai&lt;/Author&gt;&lt;Year&gt;2010&lt;/Year&gt;&lt;IDText&gt;NGSQC: cross-platform quality analysis pipeline for deep sequencing data&lt;/IDText&gt;&lt;DisplayText&gt;(Dai, et al. 2010)&lt;/DisplayText&gt;&lt;record&gt;&lt;keywords&gt;&lt;keyword&gt;Base Sequence&lt;/keyword&gt;&lt;keyword&gt;High-Throughput Nucleotide Sequencing&lt;/keyword&gt;&lt;keyword&gt;Nucleic Acid Hybridization&lt;/keyword&gt;&lt;keyword&gt;Oligonucleotide Array Sequence Analysis&lt;/keyword&gt;&lt;keyword&gt;Quality Control&lt;/keyword&gt;&lt;keyword&gt;Sequence Analysis, DNA&lt;/keyword&gt;&lt;keyword&gt;Software&lt;/keyword&gt;&lt;keyword&gt;User-Computer Interface&lt;/keyword&gt;&lt;/keywords&gt;&lt;urls&gt;&lt;related-urls&gt;&lt;url&gt;https://www.ncbi.nlm.nih.gov/pubmed/21143816&lt;/url&gt;&lt;/related-urls&gt;&lt;/urls&gt;&lt;isbn&gt;1471-2164&lt;/isbn&gt;&lt;custom2&gt;PMC3005923&lt;/custom2&gt;&lt;titles&gt;&lt;title&gt;NGSQC: cross-platform quality analysis pipeline for deep sequencing data&lt;/title&gt;&lt;secondary-title&gt;BMC Genomics&lt;/secondary-title&gt;&lt;/titles&gt;&lt;pages&gt;S7&lt;/pages&gt;&lt;contributors&gt;&lt;authors&gt;&lt;author&gt;Dai, M.&lt;/author&gt;&lt;author&gt;Thompson, R. C.&lt;/author&gt;&lt;author&gt;Maher, C.&lt;/author&gt;&lt;author&gt;Contreras-Galindo, R.&lt;/author&gt;&lt;author&gt;Kaplan, M. H.&lt;/author&gt;&lt;author&gt;Markovitz, D. M.&lt;/author&gt;&lt;author&gt;Omenn, G.&lt;/author&gt;&lt;author&gt;Meng, F.&lt;/author&gt;&lt;/authors&gt;&lt;/contributors&gt;&lt;language&gt;eng&lt;/language&gt;&lt;added-date format="utc"&gt;1474549197&lt;/added-date&gt;&lt;ref-type name="Journal Article"&gt;17&lt;/ref-type&gt;&lt;dates&gt;&lt;year&gt;2010&lt;/year&gt;&lt;/dates&gt;&lt;rec-number&gt;65&lt;/rec-number&gt;&lt;last-updated-date format="utc"&gt;1474549197&lt;/last-updated-date&gt;&lt;accession-num&gt;21143816&lt;/accession-num&gt;&lt;electronic-resource-num&gt;10.1186/1471-2164-11-S4-S7&lt;/electronic-resource-num&gt;&lt;volume&gt;11 Suppl 4&lt;/volume&gt;&lt;/record&gt;&lt;/Cite&gt;&lt;/EndNote&gt;</w:instrText>
      </w:r>
      <w:r w:rsidRPr="000A546F">
        <w:fldChar w:fldCharType="separate"/>
      </w:r>
      <w:r>
        <w:rPr>
          <w:noProof/>
        </w:rPr>
        <w:t>(Dai, et al. 2010)</w:t>
      </w:r>
      <w:r w:rsidRPr="000A546F">
        <w:fldChar w:fldCharType="end"/>
      </w:r>
      <w:r>
        <w:t xml:space="preserve"> </w:t>
      </w:r>
      <w:r w:rsidRPr="000A546F">
        <w:t>can be used for quality control and tools like FASTX-Toolkit and Trimmomatic</w:t>
      </w:r>
      <w:r>
        <w:t xml:space="preserve"> </w:t>
      </w:r>
      <w:r w:rsidRPr="000A546F">
        <w:fldChar w:fldCharType="begin"/>
      </w:r>
      <w:r>
        <w:instrText xml:space="preserve"> ADDIN EN.CITE &lt;EndNote&gt;&lt;Cite&gt;&lt;Author&gt;Bolger&lt;/Author&gt;&lt;Year&gt;2014&lt;/Year&gt;&lt;IDText&gt;Trimmomatic: a flexible trimmer for Illumina sequence data&lt;/IDText&gt;&lt;DisplayText&gt;(Bolger, Lohse, and Usadel 2014)&lt;/DisplayText&gt;&lt;record&gt;&lt;dates&gt;&lt;pub-dates&gt;&lt;date&gt;Aug&lt;/date&gt;&lt;/pub-dates&gt;&lt;year&gt;2014&lt;/year&gt;&lt;/dates&gt;&lt;keywords&gt;&lt;keyword&gt;Computational Biology&lt;/keyword&gt;&lt;keyword&gt;Databases, Genetic&lt;/keyword&gt;&lt;keyword&gt;High-Throughput Nucleotide Sequencing&lt;/keyword&gt;&lt;keyword&gt;Software&lt;/keyword&gt;&lt;/keywords&gt;&lt;urls&gt;&lt;related-urls&gt;&lt;url&gt;https://www.ncbi.nlm.nih.gov/pubmed/24695404&lt;/url&gt;&lt;/related-urls&gt;&lt;/urls&gt;&lt;isbn&gt;1367-4811&lt;/isbn&gt;&lt;custom2&gt;PMC4103590&lt;/custom2&gt;&lt;titles&gt;&lt;title&gt;Trimmomatic: a flexible trimmer for Illumina sequence data&lt;/title&gt;&lt;secondary-title&gt;Bioinformatics&lt;/secondary-title&gt;&lt;/titles&gt;&lt;pages&gt;2114-20&lt;/pages&gt;&lt;number&gt;15&lt;/number&gt;&lt;contributors&gt;&lt;authors&gt;&lt;author&gt;Bolger, A. M.&lt;/author&gt;&lt;author&gt;Lohse, M.&lt;/author&gt;&lt;author&gt;Usadel, B.&lt;/author&gt;&lt;/authors&gt;&lt;/contributors&gt;&lt;language&gt;eng&lt;/language&gt;&lt;added-date format="utc"&gt;1474549317&lt;/added-date&gt;&lt;ref-type name="Journal Article"&gt;17&lt;/ref-type&gt;&lt;rec-number&gt;66&lt;/rec-number&gt;&lt;last-updated-date format="utc"&gt;1474549317&lt;/last-updated-date&gt;&lt;accession-num&gt;24695404&lt;/accession-num&gt;&lt;electronic-resource-num&gt;10.1093/bioinformatics/btu170&lt;/electronic-resource-num&gt;&lt;volume&gt;30&lt;/volume&gt;&lt;/record&gt;&lt;/Cite&gt;&lt;/EndNote&gt;</w:instrText>
      </w:r>
      <w:r w:rsidRPr="000A546F">
        <w:fldChar w:fldCharType="separate"/>
      </w:r>
      <w:r>
        <w:rPr>
          <w:noProof/>
        </w:rPr>
        <w:t>(Bolger, Lohse, and Usadel 2014)</w:t>
      </w:r>
      <w:r w:rsidRPr="000A546F">
        <w:fldChar w:fldCharType="end"/>
      </w:r>
      <w:r w:rsidRPr="000A546F">
        <w:t xml:space="preserve"> can be used to discard low-quality reads.</w:t>
      </w:r>
    </w:p>
    <w:p w14:paraId="59F3F135" w14:textId="77777777" w:rsidR="009C17A7" w:rsidRDefault="009C17A7" w:rsidP="00294AC9">
      <w:pPr>
        <w:pStyle w:val="ListParagraph"/>
      </w:pPr>
    </w:p>
    <w:p w14:paraId="7E7973D0" w14:textId="77777777" w:rsidR="009C17A7" w:rsidRDefault="009C17A7" w:rsidP="00294AC9">
      <w:pPr>
        <w:pStyle w:val="ListParagraph"/>
      </w:pPr>
    </w:p>
    <w:p w14:paraId="638D2E15" w14:textId="77777777" w:rsidR="00D93DE4" w:rsidRPr="000A546F" w:rsidRDefault="00D93DE4" w:rsidP="00294AC9">
      <w:pPr>
        <w:pStyle w:val="ListParagraph"/>
      </w:pPr>
    </w:p>
    <w:p w14:paraId="3A2DBB63" w14:textId="77777777" w:rsidR="00D93DE4" w:rsidRDefault="00D93DE4" w:rsidP="00294AC9">
      <w:pPr>
        <w:pStyle w:val="ListParagraph"/>
        <w:numPr>
          <w:ilvl w:val="0"/>
          <w:numId w:val="11"/>
        </w:numPr>
      </w:pPr>
      <w:r>
        <w:t>S</w:t>
      </w:r>
      <w:r w:rsidRPr="00CB367F">
        <w:t xml:space="preserve">equence </w:t>
      </w:r>
      <w:r>
        <w:t xml:space="preserve">mapping </w:t>
      </w:r>
    </w:p>
    <w:p w14:paraId="7E3081BB" w14:textId="77777777" w:rsidR="005C4E88" w:rsidRPr="00CB367F" w:rsidRDefault="005C4E88" w:rsidP="005C4E88">
      <w:pPr>
        <w:pStyle w:val="ListParagraph"/>
        <w:ind w:left="920"/>
      </w:pPr>
    </w:p>
    <w:p w14:paraId="077AA40D" w14:textId="5F6F5B77" w:rsidR="00D93DE4" w:rsidRDefault="00D93DE4" w:rsidP="00294AC9">
      <w:pPr>
        <w:pStyle w:val="ListParagraph"/>
      </w:pPr>
      <w:r w:rsidRPr="000A546F">
        <w:t>Due to the limitation of sequencing techni</w:t>
      </w:r>
      <w:r>
        <w:t>que</w:t>
      </w:r>
      <w:r w:rsidRPr="000A546F">
        <w:t xml:space="preserve">s, short segments of DNA (called reads) are sequenced instead of the entire genome. </w:t>
      </w:r>
      <w:r>
        <w:t>T</w:t>
      </w:r>
      <w:r w:rsidRPr="000A546F">
        <w:t>hese reads</w:t>
      </w:r>
      <w:r>
        <w:t xml:space="preserve"> need to be mapped</w:t>
      </w:r>
      <w:r w:rsidRPr="000A546F">
        <w:t xml:space="preserve"> back to the reference genome or transcriptome (for RNA sequencing) to reconstruct the genome being sequenced. </w:t>
      </w:r>
      <w:r>
        <w:t xml:space="preserve">Many tools have been developed using different text matching, indexing techniques and graph theory methods to map the reads to a reference genome such as BWA for DNA sequence </w:t>
      </w:r>
      <w:r>
        <w:fldChar w:fldCharType="begin"/>
      </w:r>
      <w:r>
        <w:instrText xml:space="preserve"> ADDIN EN.CITE &lt;EndNote&gt;&lt;Cite&gt;&lt;Author&gt;Li&lt;/Author&gt;&lt;Year&gt;2010&lt;/Year&gt;&lt;IDText&gt;Fast and accurate long-read alignment with Burrows-Wheeler transform&lt;/IDText&gt;&lt;DisplayText&gt;(Li and Durbin 2010)&lt;/DisplayText&gt;&lt;record&gt;&lt;dates&gt;&lt;pub-dates&gt;&lt;date&gt;Mar&lt;/date&gt;&lt;/pub-dates&gt;&lt;year&gt;2010&lt;/year&gt;&lt;/dates&gt;&lt;keywords&gt;&lt;keyword&gt;Algorithms&lt;/keyword&gt;&lt;keyword&gt;Base Sequence&lt;/keyword&gt;&lt;keyword&gt;Genome, Human&lt;/keyword&gt;&lt;keyword&gt;Genomics&lt;/keyword&gt;&lt;keyword&gt;Humans&lt;/keyword&gt;&lt;keyword&gt;Sequence Alignment&lt;/keyword&gt;&lt;keyword&gt;Sequence Analysis, DNA&lt;/keyword&gt;&lt;/keywords&gt;&lt;urls&gt;&lt;related-urls&gt;&lt;url&gt;https://www.ncbi.nlm.nih.gov/pubmed/20080505&lt;/url&gt;&lt;/related-urls&gt;&lt;/urls&gt;&lt;isbn&gt;1367-4811&lt;/isbn&gt;&lt;custom2&gt;PMC2828108&lt;/custom2&gt;&lt;titles&gt;&lt;title&gt;Fast and accurate long-read alignment with Burrows-Wheeler transform&lt;/title&gt;&lt;secondary-title&gt;Bioinformatics&lt;/secondary-title&gt;&lt;/titles&gt;&lt;pages&gt;589-95&lt;/pages&gt;&lt;number&gt;5&lt;/number&gt;&lt;contributors&gt;&lt;authors&gt;&lt;author&gt;Li, H.&lt;/author&gt;&lt;author&gt;Durbin, R.&lt;/author&gt;&lt;/authors&gt;&lt;/contributors&gt;&lt;language&gt;eng&lt;/language&gt;&lt;added-date format="utc"&gt;1474555816&lt;/added-date&gt;&lt;ref-type name="Journal Article"&gt;17&lt;/ref-type&gt;&lt;rec-number&gt;67&lt;/rec-number&gt;&lt;last-updated-date format="utc"&gt;1474555816&lt;/last-updated-date&gt;&lt;accession-num&gt;20080505&lt;/accession-num&gt;&lt;electronic-resource-num&gt;10.1093/bioinformatics/btp698&lt;/electronic-resource-num&gt;&lt;volume&gt;26&lt;/volume&gt;&lt;/record&gt;&lt;/Cite&gt;&lt;/EndNote&gt;</w:instrText>
      </w:r>
      <w:r>
        <w:fldChar w:fldCharType="separate"/>
      </w:r>
      <w:r>
        <w:rPr>
          <w:noProof/>
        </w:rPr>
        <w:t>(Li and Durbin 2010)</w:t>
      </w:r>
      <w:r>
        <w:fldChar w:fldCharType="end"/>
      </w:r>
      <w:r>
        <w:t xml:space="preserve">, TopHat for RNA sequence </w:t>
      </w:r>
      <w:r>
        <w:fldChar w:fldCharType="begin"/>
      </w:r>
      <w:r>
        <w:instrText xml:space="preserve"> ADDIN EN.CITE &lt;EndNote&gt;&lt;Cite&gt;&lt;Author&gt;Kim&lt;/Author&gt;&lt;Year&gt;2013&lt;/Year&gt;&lt;IDText&gt;TopHat2: accurate alignment of transcriptomes in the presence of insertions, deletions and gene fusions&lt;/IDText&gt;&lt;DisplayText&gt;(Kim, et al. 2013)&lt;/DisplayText&gt;&lt;record&gt;&lt;keywords&gt;&lt;keyword&gt;Gene Duplication&lt;/keyword&gt;&lt;keyword&gt;Gene Fusion&lt;/keyword&gt;&lt;keyword&gt;Humans&lt;/keyword&gt;&lt;keyword&gt;Mutagenesis, Insertional&lt;/keyword&gt;&lt;keyword&gt;Sensitivity and Specificity&lt;/keyword&gt;&lt;keyword&gt;Sequence Alignment&lt;/keyword&gt;&lt;keyword&gt;Sequence Analysis, RNA&lt;/keyword&gt;&lt;keyword&gt;Software&lt;/keyword&gt;&lt;keyword&gt;Transcriptome&lt;/keyword&gt;&lt;/keywords&gt;&lt;urls&gt;&lt;related-urls&gt;&lt;url&gt;https://www.ncbi.nlm.nih.gov/pubmed/23618408&lt;/url&gt;&lt;/related-urls&gt;&lt;/urls&gt;&lt;isbn&gt;1474-760X&lt;/isbn&gt;&lt;custom2&gt;PMC4053844&lt;/custom2&gt;&lt;titles&gt;&lt;title&gt;TopHat2: accurate alignment of transcriptomes in the presence of insertions, deletions and gene fusions&lt;/title&gt;&lt;secondary-title&gt;Genome Biol&lt;/secondary-title&gt;&lt;/titles&gt;&lt;pages&gt;R36&lt;/pages&gt;&lt;number&gt;4&lt;/number&gt;&lt;contributors&gt;&lt;authors&gt;&lt;author&gt;Kim, D.&lt;/author&gt;&lt;author&gt;Pertea, G.&lt;/author&gt;&lt;author&gt;Trapnell, C.&lt;/author&gt;&lt;author&gt;Pimentel, H.&lt;/author&gt;&lt;author&gt;Kelley, R.&lt;/author&gt;&lt;author&gt;Salzberg, S. L.&lt;/author&gt;&lt;/authors&gt;&lt;/contributors&gt;&lt;language&gt;eng&lt;/language&gt;&lt;added-date format="utc"&gt;1474556145&lt;/added-date&gt;&lt;ref-type name="Journal Article"&gt;17&lt;/ref-type&gt;&lt;dates&gt;&lt;year&gt;2013&lt;/year&gt;&lt;/dates&gt;&lt;rec-number&gt;68&lt;/rec-number&gt;&lt;last-updated-date format="utc"&gt;1474556145&lt;/last-updated-date&gt;&lt;accession-num&gt;23618408&lt;/accession-num&gt;&lt;electronic-resource-num&gt;10.1186/gb-2013-14-4-r36&lt;/electronic-resource-num&gt;&lt;volume&gt;14&lt;/volume&gt;&lt;/record&gt;&lt;/Cite&gt;&lt;/EndNote&gt;</w:instrText>
      </w:r>
      <w:r>
        <w:fldChar w:fldCharType="separate"/>
      </w:r>
      <w:r>
        <w:rPr>
          <w:noProof/>
        </w:rPr>
        <w:t>(Kim, et al. 2013)</w:t>
      </w:r>
      <w:r>
        <w:fldChar w:fldCharType="end"/>
      </w:r>
      <w:r>
        <w:t xml:space="preserve"> and Novoalign for both DNA and RNA sequence (</w:t>
      </w:r>
      <w:r w:rsidR="00C50C33">
        <w:t>http</w:t>
      </w:r>
      <w:r w:rsidRPr="000D4F5A">
        <w:t>://www.novocraft.com/products/novoalign/</w:t>
      </w:r>
      <w:r>
        <w:t xml:space="preserve">). </w:t>
      </w:r>
    </w:p>
    <w:p w14:paraId="25EDDE44" w14:textId="77777777" w:rsidR="005C4E88" w:rsidRDefault="005C4E88" w:rsidP="00294AC9">
      <w:pPr>
        <w:pStyle w:val="ListParagraph"/>
      </w:pPr>
    </w:p>
    <w:p w14:paraId="06F44D75" w14:textId="77777777" w:rsidR="00D93DE4" w:rsidRDefault="00D93DE4" w:rsidP="00294AC9">
      <w:pPr>
        <w:pStyle w:val="ListParagraph"/>
      </w:pPr>
    </w:p>
    <w:p w14:paraId="57B4DF15" w14:textId="77777777" w:rsidR="005416C9" w:rsidRDefault="005416C9" w:rsidP="00294AC9">
      <w:pPr>
        <w:pStyle w:val="ListParagraph"/>
      </w:pPr>
    </w:p>
    <w:p w14:paraId="654C46F6" w14:textId="50DF004B" w:rsidR="00D93DE4" w:rsidRDefault="005416C9" w:rsidP="00294AC9">
      <w:pPr>
        <w:pStyle w:val="ListParagraph"/>
      </w:pPr>
      <w:r>
        <w:lastRenderedPageBreak/>
        <w:t xml:space="preserve">    </w:t>
      </w:r>
      <w:r w:rsidR="00D93DE4">
        <w:rPr>
          <w:noProof/>
        </w:rPr>
        <w:drawing>
          <wp:inline distT="0" distB="0" distL="0" distR="0" wp14:anchorId="261FF1B2" wp14:editId="1E9715C0">
            <wp:extent cx="5218294" cy="2612136"/>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road_GATK_workflow.png"/>
                    <pic:cNvPicPr/>
                  </pic:nvPicPr>
                  <pic:blipFill rotWithShape="1">
                    <a:blip r:embed="rId15">
                      <a:extLst>
                        <a:ext uri="{28A0092B-C50C-407E-A947-70E740481C1C}">
                          <a14:useLocalDpi xmlns:a14="http://schemas.microsoft.com/office/drawing/2010/main" val="0"/>
                        </a:ext>
                      </a:extLst>
                    </a:blip>
                    <a:srcRect b="9285"/>
                    <a:stretch/>
                  </pic:blipFill>
                  <pic:spPr bwMode="auto">
                    <a:xfrm>
                      <a:off x="0" y="0"/>
                      <a:ext cx="5251493" cy="2628754"/>
                    </a:xfrm>
                    <a:prstGeom prst="rect">
                      <a:avLst/>
                    </a:prstGeom>
                    <a:ln>
                      <a:noFill/>
                    </a:ln>
                    <a:extLst>
                      <a:ext uri="{53640926-AAD7-44D8-BBD7-CCE9431645EC}">
                        <a14:shadowObscured xmlns:a14="http://schemas.microsoft.com/office/drawing/2010/main"/>
                      </a:ext>
                    </a:extLst>
                  </pic:spPr>
                </pic:pic>
              </a:graphicData>
            </a:graphic>
          </wp:inline>
        </w:drawing>
      </w:r>
    </w:p>
    <w:p w14:paraId="720FBAB4" w14:textId="161B2B05" w:rsidR="00D93DE4" w:rsidRDefault="00D93DE4" w:rsidP="005416C9">
      <w:pPr>
        <w:pStyle w:val="Caption"/>
        <w:ind w:left="397"/>
        <w:rPr>
          <w:b/>
          <w:szCs w:val="22"/>
        </w:rPr>
      </w:pPr>
      <w:bookmarkStart w:id="37" w:name="_Ref464482035"/>
      <w:bookmarkStart w:id="38" w:name="_Toc464602346"/>
      <w:bookmarkStart w:id="39" w:name="_Toc464603675"/>
      <w:r>
        <w:t xml:space="preserve">Figure </w:t>
      </w:r>
      <w:fldSimple w:instr=" SEQ Figure \* ARABIC ">
        <w:r w:rsidR="0088566C">
          <w:rPr>
            <w:noProof/>
          </w:rPr>
          <w:t>8</w:t>
        </w:r>
      </w:fldSimple>
      <w:bookmarkEnd w:id="37"/>
      <w:r>
        <w:t xml:space="preserve">. </w:t>
      </w:r>
      <w:r w:rsidRPr="00A93F84">
        <w:rPr>
          <w:rStyle w:val="NoSpacingChar"/>
        </w:rPr>
        <w:t>The recommended pipeline for calling somatic mutations using tumor/normal sequencing data (from https://software.broadinstitute.org).</w:t>
      </w:r>
      <w:bookmarkEnd w:id="38"/>
      <w:bookmarkEnd w:id="39"/>
    </w:p>
    <w:p w14:paraId="3174AFF2" w14:textId="77777777" w:rsidR="005C4E88" w:rsidRPr="0090353D" w:rsidRDefault="005C4E88" w:rsidP="00D93DE4">
      <w:pPr>
        <w:spacing w:before="100" w:beforeAutospacing="1" w:after="100" w:afterAutospacing="1" w:line="300" w:lineRule="auto"/>
        <w:jc w:val="both"/>
        <w:rPr>
          <w:b/>
          <w:szCs w:val="22"/>
        </w:rPr>
      </w:pPr>
    </w:p>
    <w:p w14:paraId="607A8D2A" w14:textId="77777777" w:rsidR="00D93DE4" w:rsidRDefault="00D93DE4" w:rsidP="00294AC9">
      <w:pPr>
        <w:pStyle w:val="ListParagraph"/>
        <w:numPr>
          <w:ilvl w:val="0"/>
          <w:numId w:val="11"/>
        </w:numPr>
      </w:pPr>
      <w:r>
        <w:t>V</w:t>
      </w:r>
      <w:r w:rsidRPr="00DA399A">
        <w:t>ariant calling</w:t>
      </w:r>
    </w:p>
    <w:p w14:paraId="648E9733" w14:textId="77777777" w:rsidR="005C4E88" w:rsidRDefault="005C4E88" w:rsidP="005C4E88">
      <w:pPr>
        <w:pStyle w:val="ListParagraph"/>
        <w:ind w:left="920"/>
      </w:pPr>
    </w:p>
    <w:p w14:paraId="5886752C" w14:textId="4388017E" w:rsidR="00D93DE4" w:rsidRDefault="00D93DE4" w:rsidP="00294AC9">
      <w:pPr>
        <w:pStyle w:val="ListParagraph"/>
      </w:pPr>
      <w:r>
        <w:t xml:space="preserve">The most common in silico variant calling application for DNA sequencing in the context of cancer is the </w:t>
      </w:r>
      <w:r w:rsidRPr="001C341E">
        <w:t>identif</w:t>
      </w:r>
      <w:r>
        <w:t>ication of</w:t>
      </w:r>
      <w:r w:rsidRPr="001C341E">
        <w:t xml:space="preserve"> </w:t>
      </w:r>
      <w:r>
        <w:t>somatic mutations. It is therefore essential to identify somatic mutations that presented in tumor cells but not normal cells as they may be drivers of the disease and/or targetable by a drug. Many software are</w:t>
      </w:r>
      <w:r w:rsidRPr="001C341E">
        <w:t xml:space="preserve"> available for the detection of somatic mutations,</w:t>
      </w:r>
      <w:r>
        <w:t xml:space="preserve"> including </w:t>
      </w:r>
      <w:r w:rsidRPr="001C341E">
        <w:t>Mutect</w:t>
      </w:r>
      <w:r>
        <w:t xml:space="preserve"> </w:t>
      </w:r>
      <w:r>
        <w:fldChar w:fldCharType="begin"/>
      </w:r>
      <w:r>
        <w:instrText xml:space="preserve"> ADDIN EN.CITE &lt;EndNote&gt;&lt;Cite&gt;&lt;Author&gt;Cibulskis&lt;/Author&gt;&lt;Year&gt;2013&lt;/Year&gt;&lt;IDText&gt;Sensitive detection of somatic point mutations in impure and heterogeneous cancer samples&lt;/IDText&gt;&lt;DisplayText&gt;(Cibulskis, et al. 2013)&lt;/DisplayText&gt;&lt;record&gt;&lt;dates&gt;&lt;pub-dates&gt;&lt;date&gt;Mar&lt;/date&gt;&lt;/pub-dates&gt;&lt;year&gt;2013&lt;/year&gt;&lt;/dates&gt;&lt;keywords&gt;&lt;keyword&gt;Bayes Theorem&lt;/keyword&gt;&lt;keyword&gt;DNA, Neoplasm&lt;/keyword&gt;&lt;keyword&gt;Genome, Human&lt;/keyword&gt;&lt;keyword&gt;Heterozygote&lt;/keyword&gt;&lt;keyword&gt;High-Throughput Nucleotide Sequencing&lt;/keyword&gt;&lt;keyword&gt;Humans&lt;/keyword&gt;&lt;keyword&gt;Neoplasms&lt;/keyword&gt;&lt;keyword&gt;Point Mutation&lt;/keyword&gt;&lt;keyword&gt;Reproducibility of Results&lt;/keyword&gt;&lt;keyword&gt;Sensitivity and Specificity&lt;/keyword&gt;&lt;/keywords&gt;&lt;urls&gt;&lt;related-urls&gt;&lt;url&gt;https://www.ncbi.nlm.nih.gov/pubmed/23396013&lt;/url&gt;&lt;/related-urls&gt;&lt;/urls&gt;&lt;isbn&gt;1546-1696&lt;/isbn&gt;&lt;custom2&gt;PMC3833702&lt;/custom2&gt;&lt;titles&gt;&lt;title&gt;Sensitive detection of somatic point mutations in impure and heterogeneous cancer samples&lt;/title&gt;&lt;secondary-title&gt;Nat Biotechnol&lt;/secondary-title&gt;&lt;/titles&gt;&lt;pages&gt;213-9&lt;/pages&gt;&lt;number&gt;3&lt;/number&gt;&lt;contributors&gt;&lt;authors&gt;&lt;author&gt;Cibulskis, K.&lt;/author&gt;&lt;author&gt;Lawrence, M. S.&lt;/author&gt;&lt;author&gt;Carter, S. L.&lt;/author&gt;&lt;author&gt;Sivachenko, A.&lt;/author&gt;&lt;author&gt;Jaffe, D.&lt;/author&gt;&lt;author&gt;Sougnez, C.&lt;/author&gt;&lt;author&gt;Gabriel, S.&lt;/author&gt;&lt;author&gt;Meyerson, M.&lt;/author&gt;&lt;author&gt;Lander, E. S.&lt;/author&gt;&lt;author&gt;Getz, G.&lt;/author&gt;&lt;/authors&gt;&lt;/contributors&gt;&lt;language&gt;ENG&lt;/language&gt;&lt;added-date format="utc"&gt;1476705930&lt;/added-date&gt;&lt;ref-type name="Journal Article"&gt;17&lt;/ref-type&gt;&lt;rec-number&gt;138&lt;/rec-number&gt;&lt;last-updated-date format="utc"&gt;1476705930&lt;/last-updated-date&gt;&lt;accession-num&gt;23396013&lt;/accession-num&gt;&lt;electronic-resource-num&gt;10.1038/nbt.2514&lt;/electronic-resource-num&gt;&lt;volume&gt;31&lt;/volume&gt;&lt;/record&gt;&lt;/Cite&gt;&lt;/EndNote&gt;</w:instrText>
      </w:r>
      <w:r>
        <w:fldChar w:fldCharType="separate"/>
      </w:r>
      <w:r>
        <w:rPr>
          <w:noProof/>
        </w:rPr>
        <w:t>(Cibulskis, et al. 2013)</w:t>
      </w:r>
      <w:r>
        <w:fldChar w:fldCharType="end"/>
      </w:r>
      <w:r w:rsidRPr="001C341E">
        <w:t>, GATK</w:t>
      </w:r>
      <w:r>
        <w:t xml:space="preserve"> (</w:t>
      </w:r>
      <w:fldSimple w:instr=" REF _Ref464482035 ">
        <w:r w:rsidR="0088566C">
          <w:t xml:space="preserve">Figure </w:t>
        </w:r>
        <w:r w:rsidR="0088566C">
          <w:rPr>
            <w:noProof/>
          </w:rPr>
          <w:t>8</w:t>
        </w:r>
      </w:fldSimple>
      <w:r>
        <w:t xml:space="preserve">, </w:t>
      </w:r>
      <w:r w:rsidRPr="0028496A">
        <w:t>https://software.broadinstitute.org/gatk/</w:t>
      </w:r>
      <w:r>
        <w:t>) and</w:t>
      </w:r>
      <w:r w:rsidRPr="001C341E">
        <w:t xml:space="preserve"> VarScan</w:t>
      </w:r>
      <w:r>
        <w:t xml:space="preserve">2 </w:t>
      </w:r>
      <w:r>
        <w:fldChar w:fldCharType="begin"/>
      </w:r>
      <w:r>
        <w:instrText xml:space="preserve"> ADDIN EN.CITE &lt;EndNote&gt;&lt;Cite&gt;&lt;Author&gt;Koboldt&lt;/Author&gt;&lt;Year&gt;2012&lt;/Year&gt;&lt;IDText&gt;VarScan 2: somatic mutation and copy number alteration discovery in cancer by exome sequencing&lt;/IDText&gt;&lt;DisplayText&gt;(Koboldt, et al. 2012)&lt;/DisplayText&gt;&lt;record&gt;&lt;dates&gt;&lt;pub-dates&gt;&lt;date&gt;Mar&lt;/date&gt;&lt;/pub-dates&gt;&lt;year&gt;2012&lt;/year&gt;&lt;/dates&gt;&lt;keywords&gt;&lt;keyword&gt;Algorithms&lt;/keyword&gt;&lt;keyword&gt;Computational Biology&lt;/keyword&gt;&lt;keyword&gt;DNA Copy Number Variations&lt;/keyword&gt;&lt;keyword&gt;Exome&lt;/keyword&gt;&lt;keyword&gt;Female&lt;/keyword&gt;&lt;keyword&gt;Genomics&lt;/keyword&gt;&lt;keyword&gt;Genotype&lt;/keyword&gt;&lt;keyword&gt;Germ-Line Mutation&lt;/keyword&gt;&lt;keyword&gt;Humans&lt;/keyword&gt;&lt;keyword&gt;Internet&lt;/keyword&gt;&lt;keyword&gt;Mutation&lt;/keyword&gt;&lt;keyword&gt;Neoplasms&lt;/keyword&gt;&lt;keyword&gt;Ovarian Neoplasms&lt;/keyword&gt;&lt;keyword&gt;Polymorphism, Single Nucleotide&lt;/keyword&gt;&lt;keyword&gt;Reproducibility of Results&lt;/keyword&gt;&lt;keyword&gt;Sensitivity and Specificity&lt;/keyword&gt;&lt;keyword&gt;Software&lt;/keyword&gt;&lt;/keywords&gt;&lt;urls&gt;&lt;related-urls&gt;&lt;url&gt;https://www.ncbi.nlm.nih.gov/pubmed/22300766&lt;/url&gt;&lt;/related-urls&gt;&lt;/urls&gt;&lt;isbn&gt;1549-5469&lt;/isbn&gt;&lt;custom2&gt;PMC3290792&lt;/custom2&gt;&lt;titles&gt;&lt;title&gt;VarScan 2: somatic mutation and copy number alteration discovery in cancer by exome sequencing&lt;/title&gt;&lt;secondary-title&gt;Genome Res&lt;/secondary-title&gt;&lt;/titles&gt;&lt;pages&gt;568-76&lt;/pages&gt;&lt;number&gt;3&lt;/number&gt;&lt;contributors&gt;&lt;authors&gt;&lt;author&gt;Koboldt, D. C.&lt;/author&gt;&lt;author&gt;Zhang, Q.&lt;/author&gt;&lt;author&gt;Larson, D. E.&lt;/author&gt;&lt;author&gt;Shen, D.&lt;/author&gt;&lt;author&gt;McLellan, M. D.&lt;/author&gt;&lt;author&gt;Lin, L.&lt;/author&gt;&lt;author&gt;Miller, C. A.&lt;/author&gt;&lt;author&gt;Mardis, E. R.&lt;/author&gt;&lt;author&gt;Ding, L.&lt;/author&gt;&lt;author&gt;Wilson, R. K.&lt;/author&gt;&lt;/authors&gt;&lt;/contributors&gt;&lt;language&gt;ENG&lt;/language&gt;&lt;added-date format="utc"&gt;1476706097&lt;/added-date&gt;&lt;ref-type name="Journal Article"&gt;17&lt;/ref-type&gt;&lt;rec-number&gt;139&lt;/rec-number&gt;&lt;last-updated-date format="utc"&gt;1476706097&lt;/last-updated-date&gt;&lt;accession-num&gt;22300766&lt;/accession-num&gt;&lt;electronic-resource-num&gt;10.1101/gr.129684.111&lt;/electronic-resource-num&gt;&lt;volume&gt;22&lt;/volume&gt;&lt;/record&gt;&lt;/Cite&gt;&lt;/EndNote&gt;</w:instrText>
      </w:r>
      <w:r>
        <w:fldChar w:fldCharType="separate"/>
      </w:r>
      <w:r>
        <w:rPr>
          <w:noProof/>
        </w:rPr>
        <w:t>(Koboldt, et al. 2012)</w:t>
      </w:r>
      <w:r>
        <w:fldChar w:fldCharType="end"/>
      </w:r>
      <w:r w:rsidRPr="001C341E">
        <w:t xml:space="preserve">. After the sequences of both normal and tumor DNA have been aligned to the reference genome, we can detect the positions where the sequenced DNA does not match the reference </w:t>
      </w:r>
      <w:r>
        <w:t>genome</w:t>
      </w:r>
      <w:r w:rsidRPr="001C341E">
        <w:t xml:space="preserve">. The variant can either be somatic or germline based on whether or not the </w:t>
      </w:r>
      <w:r>
        <w:t xml:space="preserve">tumor sample matches the normal </w:t>
      </w:r>
      <w:r>
        <w:lastRenderedPageBreak/>
        <w:t xml:space="preserve">sample. </w:t>
      </w:r>
      <w:r w:rsidRPr="001C341E">
        <w:t>Once a variant is called, a functional annotation is required in order to analyze the probable outcome of the variant</w:t>
      </w:r>
      <w:r>
        <w:t xml:space="preserve">. </w:t>
      </w:r>
      <w:r w:rsidRPr="001C341E">
        <w:t>There are databases of known variants such as dbSNP</w:t>
      </w:r>
      <w:r>
        <w:t xml:space="preserve"> (</w:t>
      </w:r>
      <w:r w:rsidRPr="00D60C50">
        <w:t>https://www.ncbi.nlm.nih.gov/SNP/)</w:t>
      </w:r>
      <w:r>
        <w:t xml:space="preserve"> </w:t>
      </w:r>
      <w:r w:rsidRPr="001C341E">
        <w:t>or polymorphism</w:t>
      </w:r>
      <w:r>
        <w:t>s</w:t>
      </w:r>
      <w:r w:rsidRPr="001C341E">
        <w:t xml:space="preserve"> and COSMIC</w:t>
      </w:r>
      <w:r>
        <w:t xml:space="preserve"> (</w:t>
      </w:r>
      <w:r w:rsidRPr="0028496A">
        <w:t>http://cancer.sanger.ac.uk/cosmic</w:t>
      </w:r>
      <w:r>
        <w:t>)</w:t>
      </w:r>
      <w:r w:rsidRPr="001C341E">
        <w:t xml:space="preserve"> for cancerous somatic mutations. If the variant </w:t>
      </w:r>
      <w:r>
        <w:t>was</w:t>
      </w:r>
      <w:r w:rsidRPr="001C341E">
        <w:t xml:space="preserve"> not </w:t>
      </w:r>
      <w:r>
        <w:t>p</w:t>
      </w:r>
      <w:r w:rsidRPr="001C341E">
        <w:t xml:space="preserve">reviously documented, </w:t>
      </w:r>
      <w:r>
        <w:t>it is possible to</w:t>
      </w:r>
      <w:r w:rsidRPr="001C341E">
        <w:t xml:space="preserve"> make a prediction of </w:t>
      </w:r>
      <w:r>
        <w:t>its</w:t>
      </w:r>
      <w:r w:rsidRPr="001C341E">
        <w:t xml:space="preserve"> functional </w:t>
      </w:r>
      <w:r>
        <w:t>impact</w:t>
      </w:r>
      <w:r w:rsidRPr="001C341E">
        <w:t xml:space="preserve"> based on </w:t>
      </w:r>
      <w:r>
        <w:t xml:space="preserve">the effect of the </w:t>
      </w:r>
      <w:r w:rsidRPr="001C341E">
        <w:t>mutation</w:t>
      </w:r>
      <w:r>
        <w:t xml:space="preserve"> on the protein sequence</w:t>
      </w:r>
      <w:r w:rsidRPr="001C341E">
        <w:t xml:space="preserve">. </w:t>
      </w:r>
      <w:r>
        <w:t>For</w:t>
      </w:r>
      <w:r w:rsidRPr="001C341E">
        <w:t xml:space="preserve"> non-silent mutation</w:t>
      </w:r>
      <w:r>
        <w:t>s</w:t>
      </w:r>
      <w:r w:rsidRPr="001C341E">
        <w:t>, software such as poly-phen</w:t>
      </w:r>
      <w:r>
        <w:t xml:space="preserve"> (</w:t>
      </w:r>
      <w:r w:rsidRPr="00997435">
        <w:t>http://genetics.bwh.harvard.edu/pph2/</w:t>
      </w:r>
      <w:r>
        <w:t>)</w:t>
      </w:r>
      <w:r w:rsidRPr="001C341E">
        <w:t>, SIFT</w:t>
      </w:r>
      <w:r>
        <w:fldChar w:fldCharType="begin"/>
      </w:r>
      <w:r>
        <w:instrText xml:space="preserve"> ADDIN EN.CITE &lt;EndNote&gt;&lt;Cite&gt;&lt;Author&gt;Sim&lt;/Author&gt;&lt;Year&gt;2012&lt;/Year&gt;&lt;IDText&gt;SIFT web server: predicting effects of amino acid substitutions on proteins&lt;/IDText&gt;&lt;DisplayText&gt;(Sim, et al. 2012)&lt;/DisplayText&gt;&lt;record&gt;&lt;dates&gt;&lt;pub-dates&gt;&lt;date&gt;Jul&lt;/date&gt;&lt;/pub-dates&gt;&lt;year&gt;2012&lt;/year&gt;&lt;/dates&gt;&lt;keywords&gt;&lt;keyword&gt;Algorithms&lt;/keyword&gt;&lt;keyword&gt;Amino Acid Substitution&lt;/keyword&gt;&lt;keyword&gt;Genetic Variation&lt;/keyword&gt;&lt;keyword&gt;Humans&lt;/keyword&gt;&lt;keyword&gt;INDEL Mutation&lt;/keyword&gt;&lt;keyword&gt;Internet&lt;/keyword&gt;&lt;keyword&gt;Proteins&lt;/keyword&gt;&lt;keyword&gt;Sequence Analysis, Protein&lt;/keyword&gt;&lt;keyword&gt;Software&lt;/keyword&gt;&lt;/keywords&gt;&lt;urls&gt;&lt;related-urls&gt;&lt;url&gt;https://www.ncbi.nlm.nih.gov/pubmed/22689647&lt;/url&gt;&lt;/related-urls&gt;&lt;/urls&gt;&lt;isbn&gt;1362-4962&lt;/isbn&gt;&lt;custom2&gt;PMC3394338&lt;/custom2&gt;&lt;titles&gt;&lt;title&gt;SIFT web server: predicting effects of amino acid substitutions on proteins&lt;/title&gt;&lt;secondary-title&gt;Nucleic Acids Res&lt;/secondary-title&gt;&lt;/titles&gt;&lt;pages&gt;W452-7&lt;/pages&gt;&lt;number&gt;Web Server issue&lt;/number&gt;&lt;contributors&gt;&lt;authors&gt;&lt;author&gt;Sim, N. L.&lt;/author&gt;&lt;author&gt;Kumar, P.&lt;/author&gt;&lt;author&gt;Hu, J.&lt;/author&gt;&lt;author&gt;Henikoff, S.&lt;/author&gt;&lt;author&gt;Schneider, G.&lt;/author&gt;&lt;author&gt;Ng, P. C.&lt;/author&gt;&lt;/authors&gt;&lt;/contributors&gt;&lt;language&gt;ENG&lt;/language&gt;&lt;added-date format="utc"&gt;1476706374&lt;/added-date&gt;&lt;ref-type name="Journal Article"&gt;17&lt;/ref-type&gt;&lt;rec-number&gt;140&lt;/rec-number&gt;&lt;last-updated-date format="utc"&gt;1476706374&lt;/last-updated-date&gt;&lt;accession-num&gt;22689647&lt;/accession-num&gt;&lt;electronic-resource-num&gt;10.1093/nar/gks539&lt;/electronic-resource-num&gt;&lt;volume&gt;40&lt;/volume&gt;&lt;/record&gt;&lt;/Cite&gt;&lt;/EndNote&gt;</w:instrText>
      </w:r>
      <w:r>
        <w:fldChar w:fldCharType="separate"/>
      </w:r>
      <w:r>
        <w:rPr>
          <w:noProof/>
        </w:rPr>
        <w:t>(Sim, et al. 2012)</w:t>
      </w:r>
      <w:r>
        <w:fldChar w:fldCharType="end"/>
      </w:r>
      <w:r w:rsidRPr="001C341E">
        <w:t>, or MutationAssessor</w:t>
      </w:r>
      <w:r>
        <w:fldChar w:fldCharType="begin"/>
      </w:r>
      <w:r>
        <w:instrText xml:space="preserve"> ADDIN EN.CITE &lt;EndNote&gt;&lt;Cite&gt;&lt;Author&gt;Reva&lt;/Author&gt;&lt;Year&gt;2011&lt;/Year&gt;&lt;IDText&gt;Predicting the functional impact of protein mutations: application to cancer genomics&lt;/IDText&gt;&lt;DisplayText&gt;(Reva, Antipin, and Sander 2011)&lt;/DisplayText&gt;&lt;record&gt;&lt;dates&gt;&lt;pub-dates&gt;&lt;date&gt;Sep&lt;/date&gt;&lt;/pub-dates&gt;&lt;year&gt;2011&lt;/year&gt;&lt;/dates&gt;&lt;keywords&gt;&lt;keyword&gt;Databases, Genetic&lt;/keyword&gt;&lt;keyword&gt;Genes, Neoplasm&lt;/keyword&gt;&lt;keyword&gt;Genes, p53&lt;/keyword&gt;&lt;keyword&gt;Genomics&lt;/keyword&gt;&lt;keyword&gt;Humans&lt;/keyword&gt;&lt;keyword&gt;Mutation, Missense&lt;/keyword&gt;&lt;keyword&gt;Neoplasm Proteins&lt;/keyword&gt;&lt;keyword&gt;Neoplasms&lt;/keyword&gt;&lt;keyword&gt;Polymorphism, Genetic&lt;/keyword&gt;&lt;keyword&gt;Sequence Alignment&lt;/keyword&gt;&lt;keyword&gt;Sequence Analysis, Protein&lt;/keyword&gt;&lt;/keywords&gt;&lt;urls&gt;&lt;related-urls&gt;&lt;url&gt;https://www.ncbi.nlm.nih.gov/pubmed/21727090&lt;/url&gt;&lt;/related-urls&gt;&lt;/urls&gt;&lt;isbn&gt;1362-4962&lt;/isbn&gt;&lt;custom2&gt;PMC3177186&lt;/custom2&gt;&lt;titles&gt;&lt;title&gt;Predicting the functional impact of protein mutations: application to cancer genomics&lt;/title&gt;&lt;secondary-title&gt;Nucleic Acids Res&lt;/secondary-title&gt;&lt;/titles&gt;&lt;pages&gt;e118&lt;/pages&gt;&lt;number&gt;17&lt;/number&gt;&lt;contributors&gt;&lt;authors&gt;&lt;author&gt;Reva, B.&lt;/author&gt;&lt;author&gt;Antipin, Y.&lt;/author&gt;&lt;author&gt;Sander, C.&lt;/author&gt;&lt;/authors&gt;&lt;/contributors&gt;&lt;language&gt;ENG&lt;/language&gt;&lt;added-date format="utc"&gt;1476706476&lt;/added-date&gt;&lt;ref-type name="Journal Article"&gt;17&lt;/ref-type&gt;&lt;rec-number&gt;141&lt;/rec-number&gt;&lt;last-updated-date format="utc"&gt;1476706476&lt;/last-updated-date&gt;&lt;accession-num&gt;21727090&lt;/accession-num&gt;&lt;electronic-resource-num&gt;10.1093/nar/gkr407&lt;/electronic-resource-num&gt;&lt;volume&gt;39&lt;/volume&gt;&lt;/record&gt;&lt;/Cite&gt;&lt;/EndNote&gt;</w:instrText>
      </w:r>
      <w:r>
        <w:fldChar w:fldCharType="separate"/>
      </w:r>
      <w:r>
        <w:rPr>
          <w:noProof/>
        </w:rPr>
        <w:t>(Reva, Antipin, and Sander 2011)</w:t>
      </w:r>
      <w:r>
        <w:fldChar w:fldCharType="end"/>
      </w:r>
      <w:r>
        <w:t xml:space="preserve"> can be applied</w:t>
      </w:r>
      <w:r w:rsidRPr="001C341E">
        <w:t xml:space="preserve"> to predict </w:t>
      </w:r>
      <w:r>
        <w:t xml:space="preserve">the </w:t>
      </w:r>
      <w:r w:rsidRPr="001C341E">
        <w:t xml:space="preserve">impact of the </w:t>
      </w:r>
      <w:r>
        <w:t>mutation</w:t>
      </w:r>
      <w:r w:rsidRPr="001C341E">
        <w:t xml:space="preserve"> on the structure and function of the protein product. </w:t>
      </w:r>
    </w:p>
    <w:p w14:paraId="394A0EEC" w14:textId="77777777" w:rsidR="00D93DE4" w:rsidRPr="00F37233" w:rsidRDefault="00D93DE4" w:rsidP="00294AC9">
      <w:pPr>
        <w:pStyle w:val="ListParagraph"/>
        <w:rPr>
          <w:rStyle w:val="SubtleEmphasis"/>
        </w:rPr>
      </w:pPr>
    </w:p>
    <w:p w14:paraId="692B49D3" w14:textId="77777777" w:rsidR="00D93DE4" w:rsidRPr="00851D0B" w:rsidRDefault="00D93DE4" w:rsidP="00D93DE4">
      <w:pPr>
        <w:pStyle w:val="Heading5"/>
      </w:pPr>
      <w:r>
        <w:t>CGH array data</w:t>
      </w:r>
    </w:p>
    <w:p w14:paraId="3CBC188A" w14:textId="16D435C8" w:rsidR="00D93DE4" w:rsidRDefault="00D93DE4" w:rsidP="00294AC9">
      <w:pPr>
        <w:pStyle w:val="ListParagraph"/>
      </w:pPr>
      <w:r w:rsidRPr="00AE5D3D">
        <w:t>As the CGH array method</w:t>
      </w:r>
      <w:r>
        <w:t>s</w:t>
      </w:r>
      <w:r w:rsidRPr="00AE5D3D">
        <w:t xml:space="preserve"> evaluate the different DNA quantit</w:t>
      </w:r>
      <w:r>
        <w:t>ies</w:t>
      </w:r>
      <w:r w:rsidRPr="00AE5D3D">
        <w:t xml:space="preserve"> between the tumor sample and the normal sample</w:t>
      </w:r>
      <w:r w:rsidR="00475258">
        <w:t xml:space="preserve"> (</w:t>
      </w:r>
      <w:fldSimple w:instr=" REF _Ref464512698 ">
        <w:r w:rsidR="0088566C">
          <w:t xml:space="preserve">Figure </w:t>
        </w:r>
        <w:r w:rsidR="0088566C">
          <w:rPr>
            <w:noProof/>
          </w:rPr>
          <w:t>9</w:t>
        </w:r>
      </w:fldSimple>
      <w:r w:rsidR="00475258">
        <w:t>)</w:t>
      </w:r>
      <w:r w:rsidRPr="00AE5D3D">
        <w:t>, the intensity data represent</w:t>
      </w:r>
      <w:r>
        <w:t>ing</w:t>
      </w:r>
      <w:r w:rsidRPr="00AE5D3D">
        <w:t xml:space="preserve"> each probe is first transformed into </w:t>
      </w:r>
      <w:r>
        <w:t xml:space="preserve">a </w:t>
      </w:r>
      <w:r w:rsidRPr="00AE5D3D">
        <w:t>log2 relative ratio</w:t>
      </w:r>
      <w:r>
        <w:t xml:space="preserve"> (LRR)</w:t>
      </w:r>
      <w:r w:rsidRPr="00AE5D3D">
        <w:t xml:space="preserve"> of the intensity signal</w:t>
      </w:r>
      <w:r>
        <w:t>s</w:t>
      </w:r>
      <w:r w:rsidRPr="00AE5D3D">
        <w:t xml:space="preserve"> of the tumor </w:t>
      </w:r>
      <w:r>
        <w:t>and</w:t>
      </w:r>
      <w:r w:rsidRPr="00AE5D3D">
        <w:t xml:space="preserve"> the normal sample</w:t>
      </w:r>
      <w:r>
        <w:t>s</w:t>
      </w:r>
      <w:r w:rsidRPr="00AE5D3D">
        <w:t>.</w:t>
      </w:r>
    </w:p>
    <w:p w14:paraId="17064DC3" w14:textId="77777777" w:rsidR="00D93DE4" w:rsidRDefault="00D93DE4" w:rsidP="00294AC9">
      <w:pPr>
        <w:pStyle w:val="ListParagraph"/>
      </w:pPr>
    </w:p>
    <w:p w14:paraId="67E1ED55" w14:textId="77777777" w:rsidR="00D93DE4" w:rsidRDefault="00D93DE4" w:rsidP="00294AC9">
      <w:pPr>
        <w:pStyle w:val="ListParagraph"/>
        <w:numPr>
          <w:ilvl w:val="0"/>
          <w:numId w:val="11"/>
        </w:numPr>
      </w:pPr>
      <w:r w:rsidRPr="00C645D5">
        <w:t xml:space="preserve">Centralization </w:t>
      </w:r>
    </w:p>
    <w:p w14:paraId="4D4B79E2" w14:textId="77777777" w:rsidR="005C4E88" w:rsidRPr="00AE5D3D" w:rsidRDefault="005C4E88" w:rsidP="005C4E88">
      <w:pPr>
        <w:pStyle w:val="ListParagraph"/>
        <w:ind w:left="920"/>
      </w:pPr>
    </w:p>
    <w:p w14:paraId="615AB842" w14:textId="4E14CA48" w:rsidR="00D93DE4" w:rsidRDefault="00D93DE4" w:rsidP="00294AC9">
      <w:pPr>
        <w:pStyle w:val="ListParagraph"/>
      </w:pPr>
      <w:r>
        <w:t xml:space="preserve">To identify copy number variant, </w:t>
      </w:r>
      <w:r w:rsidRPr="00E438CF">
        <w:t xml:space="preserve">the first and critical step is to </w:t>
      </w:r>
      <w:r w:rsidR="00EF7270">
        <w:t>identify</w:t>
      </w:r>
      <w:r w:rsidR="00EF7270" w:rsidRPr="00E438CF">
        <w:t xml:space="preserve"> </w:t>
      </w:r>
      <w:r w:rsidRPr="00E438CF">
        <w:t>a baseline population</w:t>
      </w:r>
      <w:r w:rsidR="00A5555E">
        <w:t xml:space="preserve"> of regions that</w:t>
      </w:r>
      <w:r w:rsidRPr="00E438CF">
        <w:t xml:space="preserve"> </w:t>
      </w:r>
      <w:r w:rsidR="00A5555E">
        <w:t>have a</w:t>
      </w:r>
      <w:r w:rsidRPr="00E438CF">
        <w:t xml:space="preserve"> copy number of 2. Under the hypothesis that regions that contain copy number changes are relatively small </w:t>
      </w:r>
      <w:r>
        <w:t xml:space="preserve">as </w:t>
      </w:r>
      <w:r w:rsidRPr="00E438CF">
        <w:t>compare</w:t>
      </w:r>
      <w:r>
        <w:t>d</w:t>
      </w:r>
      <w:r w:rsidRPr="00E438CF">
        <w:t xml:space="preserve"> to the whole genome (except for the cases of extreme unstable genome</w:t>
      </w:r>
      <w:r>
        <w:t>s</w:t>
      </w:r>
      <w:r w:rsidRPr="00E438CF">
        <w:t xml:space="preserve"> where the whole or large part of chromosomes are amplified or lost), the centralization </w:t>
      </w:r>
      <w:r>
        <w:t>is equivalent to</w:t>
      </w:r>
      <w:r w:rsidRPr="00E438CF">
        <w:t xml:space="preserve"> identify</w:t>
      </w:r>
      <w:r>
        <w:t>ing</w:t>
      </w:r>
      <w:r w:rsidRPr="00E438CF">
        <w:t xml:space="preserve"> the </w:t>
      </w:r>
      <w:r>
        <w:t>largest</w:t>
      </w:r>
      <w:r w:rsidRPr="00E438CF">
        <w:t xml:space="preserve"> population of regions </w:t>
      </w:r>
      <w:r w:rsidRPr="00E438CF">
        <w:lastRenderedPageBreak/>
        <w:t>that have comparable LRR and then set its LRR as the base line of centralization. Method such as EM Expectat</w:t>
      </w:r>
      <w:r>
        <w:t xml:space="preserve">ion Maximization (EM) are effective for this purpose </w:t>
      </w:r>
      <w:r w:rsidRPr="00E438CF">
        <w:t>(Commo et al., 2015)</w:t>
      </w:r>
      <w:r>
        <w:t>.</w:t>
      </w:r>
    </w:p>
    <w:p w14:paraId="705BA8C5" w14:textId="77777777" w:rsidR="00D93DE4" w:rsidRPr="0081397A" w:rsidRDefault="00D93DE4" w:rsidP="00294AC9">
      <w:pPr>
        <w:pStyle w:val="ListParagraph"/>
      </w:pPr>
    </w:p>
    <w:p w14:paraId="076683E2" w14:textId="77777777" w:rsidR="00D93DE4" w:rsidRDefault="00D93DE4" w:rsidP="00294AC9">
      <w:pPr>
        <w:pStyle w:val="ListParagraph"/>
        <w:numPr>
          <w:ilvl w:val="0"/>
          <w:numId w:val="11"/>
        </w:numPr>
      </w:pPr>
      <w:r w:rsidRPr="00EC1BD3">
        <w:t>S</w:t>
      </w:r>
      <w:r w:rsidRPr="00C645D5">
        <w:t xml:space="preserve">egmentation </w:t>
      </w:r>
    </w:p>
    <w:p w14:paraId="638FC4B1" w14:textId="77777777" w:rsidR="005C4E88" w:rsidRDefault="005C4E88" w:rsidP="005C4E88">
      <w:pPr>
        <w:pStyle w:val="ListParagraph"/>
        <w:ind w:left="920"/>
      </w:pPr>
    </w:p>
    <w:p w14:paraId="1EB393DB" w14:textId="32BF35B6" w:rsidR="00D93DE4" w:rsidRDefault="00D93DE4" w:rsidP="00294AC9">
      <w:pPr>
        <w:pStyle w:val="ListParagraph"/>
      </w:pPr>
      <w:r w:rsidRPr="0058399F">
        <w:t xml:space="preserve">Segmentation is a method </w:t>
      </w:r>
      <w:r>
        <w:t>for</w:t>
      </w:r>
      <w:r w:rsidRPr="0058399F">
        <w:t xml:space="preserve"> detecting breakpoints of copy number changes in the genome, which serves as an important step of the CGH array analyses workflow. Segmentation can also reduce the data noise by unifying the copy number of a segment where no abrupt copy changes are detected. Several</w:t>
      </w:r>
      <w:r>
        <w:t xml:space="preserve"> segmentation methods can be applied such as the Hidden Markov Model (HMM; </w:t>
      </w:r>
      <w:r>
        <w:fldChar w:fldCharType="begin"/>
      </w:r>
      <w:r>
        <w:instrText xml:space="preserve"> ADDIN EN.CITE &lt;EndNote&gt;&lt;Cite&gt;&lt;Author&gt;Marioni&lt;/Author&gt;&lt;Year&gt;2006&lt;/Year&gt;&lt;IDText&gt;BioHMM: a heterogeneous hidden Markov model for segmenting array CGH data&lt;/IDText&gt;&lt;DisplayText&gt;(Marioni, Thorne, and Tavaré 2006)&lt;/DisplayText&gt;&lt;record&gt;&lt;dates&gt;&lt;pub-dates&gt;&lt;date&gt;May&lt;/date&gt;&lt;/pub-dates&gt;&lt;year&gt;2006&lt;/year&gt;&lt;/dates&gt;&lt;keywords&gt;&lt;keyword&gt;Algorithms&lt;/keyword&gt;&lt;keyword&gt;Artificial Intelligence&lt;/keyword&gt;&lt;keyword&gt;Base Sequence&lt;/keyword&gt;&lt;keyword&gt;Chromosome Mapping&lt;/keyword&gt;&lt;keyword&gt;Gene Dosage&lt;/keyword&gt;&lt;keyword&gt;In Situ Hybridization&lt;/keyword&gt;&lt;keyword&gt;Markov Chains&lt;/keyword&gt;&lt;keyword&gt;Models, Genetic&lt;/keyword&gt;&lt;keyword&gt;Models, Statistical&lt;/keyword&gt;&lt;keyword&gt;Molecular Sequence Data&lt;/keyword&gt;&lt;keyword&gt;Oligonucleotide Array Sequence Analysis&lt;/keyword&gt;&lt;keyword&gt;Pattern Recognition, Automated&lt;/keyword&gt;&lt;keyword&gt;Sequence Analysis, DNA&lt;/keyword&gt;&lt;keyword&gt;Software&lt;/keyword&gt;&lt;/keywords&gt;&lt;urls&gt;&lt;related-urls&gt;&lt;url&gt;https://www.ncbi.nlm.nih.gov/pubmed/16533818&lt;/url&gt;&lt;/related-urls&gt;&lt;/urls&gt;&lt;isbn&gt;1367-4803&lt;/isbn&gt;&lt;titles&gt;&lt;title&gt;BioHMM: a heterogeneous hidden Markov model for segmenting array CGH data&lt;/title&gt;&lt;secondary-title&gt;Bioinformatics&lt;/secondary-title&gt;&lt;/titles&gt;&lt;pages&gt;1144-6&lt;/pages&gt;&lt;number&gt;9&lt;/number&gt;&lt;contributors&gt;&lt;authors&gt;&lt;author&gt;Marioni, J. C.&lt;/author&gt;&lt;author&gt;Thorne, N. P.&lt;/author&gt;&lt;author&gt;Tavaré, S.&lt;/author&gt;&lt;/authors&gt;&lt;/contributors&gt;&lt;language&gt;eng&lt;/language&gt;&lt;added-date format="utc"&gt;1475504957&lt;/added-date&gt;&lt;ref-type name="Journal Article"&gt;17&lt;/ref-type&gt;&lt;rec-number&gt;83&lt;/rec-number&gt;&lt;last-updated-date format="utc"&gt;1475504957&lt;/last-updated-date&gt;&lt;accession-num&gt;16533818&lt;/accession-num&gt;&lt;electronic-resource-num&gt;10.1093/bioinformatics/btl089&lt;/electronic-resource-num&gt;&lt;volume&gt;22&lt;/volume&gt;&lt;/record&gt;&lt;/Cite&gt;&lt;/EndNote&gt;</w:instrText>
      </w:r>
      <w:r>
        <w:fldChar w:fldCharType="separate"/>
      </w:r>
      <w:r>
        <w:rPr>
          <w:noProof/>
        </w:rPr>
        <w:t>(Marioni, Thorne, and Tavaré 2006)</w:t>
      </w:r>
      <w:r>
        <w:fldChar w:fldCharType="end"/>
      </w:r>
      <w:r>
        <w:t xml:space="preserve">), the GLAD algorithm (the gain and lost analysis of DNA; </w:t>
      </w:r>
      <w:r>
        <w:fldChar w:fldCharType="begin"/>
      </w:r>
      <w:r>
        <w:instrText xml:space="preserve"> ADDIN EN.CITE &lt;EndNote&gt;&lt;Cite&gt;&lt;Author&gt;Hupé&lt;/Author&gt;&lt;Year&gt;2004&lt;/Year&gt;&lt;IDText&gt;Analysis of array CGH data: from signal ratio to gain and loss of DNA regions&lt;/IDText&gt;&lt;DisplayText&gt;(Hupé, et al. 2004)&lt;/DisplayText&gt;&lt;record&gt;&lt;dates&gt;&lt;pub-dates&gt;&lt;date&gt;Dec&lt;/date&gt;&lt;/pub-dates&gt;&lt;year&gt;2004&lt;/year&gt;&lt;/dates&gt;&lt;keywords&gt;&lt;keyword&gt;Algorithms&lt;/keyword&gt;&lt;keyword&gt;Chromosome Mapping&lt;/keyword&gt;&lt;keyword&gt;DNA Mutational Analysis&lt;/keyword&gt;&lt;keyword&gt;Gene Dosage&lt;/keyword&gt;&lt;keyword&gt;Genetic Variation&lt;/keyword&gt;&lt;keyword&gt;Humans&lt;/keyword&gt;&lt;keyword&gt;In Situ Hybridization&lt;/keyword&gt;&lt;keyword&gt;Models, Genetic&lt;/keyword&gt;&lt;keyword&gt;Models, Statistical&lt;/keyword&gt;&lt;keyword&gt;Oligonucleotide Array Sequence Analysis&lt;/keyword&gt;&lt;keyword&gt;Reproducibility of Results&lt;/keyword&gt;&lt;keyword&gt;Sensitivity and Specificity&lt;/keyword&gt;&lt;keyword&gt;Sequence Analysis, DNA&lt;/keyword&gt;&lt;keyword&gt;Software&lt;/keyword&gt;&lt;keyword&gt;Stochastic Processes&lt;/keyword&gt;&lt;keyword&gt;Urinary Bladder Neoplasms&lt;/keyword&gt;&lt;/keywords&gt;&lt;urls&gt;&lt;related-urls&gt;&lt;url&gt;https://www.ncbi.nlm.nih.gov/pubmed/15381628&lt;/url&gt;&lt;/related-urls&gt;&lt;/urls&gt;&lt;isbn&gt;1367-4803&lt;/isbn&gt;&lt;titles&gt;&lt;title&gt;Analysis of array CGH data: from signal ratio to gain and loss of DNA regions&lt;/title&gt;&lt;secondary-title&gt;Bioinformatics&lt;/secondary-title&gt;&lt;/titles&gt;&lt;pages&gt;3413-22&lt;/pages&gt;&lt;number&gt;18&lt;/number&gt;&lt;contributors&gt;&lt;authors&gt;&lt;author&gt;Hupé, P.&lt;/author&gt;&lt;author&gt;Stransky, N.&lt;/author&gt;&lt;author&gt;Thiery, J. P.&lt;/author&gt;&lt;author&gt;Radvanyi, F.&lt;/author&gt;&lt;author&gt;Barillot, E.&lt;/author&gt;&lt;/authors&gt;&lt;/contributors&gt;&lt;language&gt;eng&lt;/language&gt;&lt;added-date format="utc"&gt;1475505122&lt;/added-date&gt;&lt;ref-type name="Journal Article"&gt;17&lt;/ref-type&gt;&lt;rec-number&gt;84&lt;/rec-number&gt;&lt;last-updated-date format="utc"&gt;1475505122&lt;/last-updated-date&gt;&lt;accession-num&gt;15381628&lt;/accession-num&gt;&lt;electronic-resource-num&gt;10.1093/bioinformatics/bth418&lt;/electronic-resource-num&gt;&lt;volume&gt;20&lt;/volume&gt;&lt;/record&gt;&lt;/Cite&gt;&lt;/EndNote&gt;</w:instrText>
      </w:r>
      <w:r>
        <w:fldChar w:fldCharType="separate"/>
      </w:r>
      <w:r>
        <w:rPr>
          <w:noProof/>
        </w:rPr>
        <w:t>(Hupé, et al. 2004)</w:t>
      </w:r>
      <w:r>
        <w:fldChar w:fldCharType="end"/>
      </w:r>
      <w:r>
        <w:t xml:space="preserve">), the CBS algorithm (circular binary segmentation; </w:t>
      </w:r>
      <w:r>
        <w:fldChar w:fldCharType="begin"/>
      </w:r>
      <w:r>
        <w:instrText xml:space="preserve"> ADDIN EN.CITE &lt;EndNote&gt;&lt;Cite&gt;&lt;Author&gt;Olshen&lt;/Author&gt;&lt;Year&gt;2004&lt;/Year&gt;&lt;IDText&gt;Circular binary segmentation for the analysis of array-based DNA copy number data&lt;/IDText&gt;&lt;DisplayText&gt;(Olshen, et al. 2004)&lt;/DisplayText&gt;&lt;record&gt;&lt;dates&gt;&lt;pub-dates&gt;&lt;date&gt;Oct&lt;/date&gt;&lt;/pub-dates&gt;&lt;year&gt;2004&lt;/year&gt;&lt;/dates&gt;&lt;keywords&gt;&lt;keyword&gt;Breast Neoplasms&lt;/keyword&gt;&lt;keyword&gt;Cell Line, Tumor&lt;/keyword&gt;&lt;keyword&gt;Computer Simulation&lt;/keyword&gt;&lt;keyword&gt;Female&lt;/keyword&gt;&lt;keyword&gt;Gene Dosage&lt;/keyword&gt;&lt;keyword&gt;Genome, Human&lt;/keyword&gt;&lt;keyword&gt;Humans&lt;/keyword&gt;&lt;keyword&gt;Oligonucleotide Array Sequence Analysis&lt;/keyword&gt;&lt;/keywords&gt;&lt;urls&gt;&lt;related-urls&gt;&lt;url&gt;https://www.ncbi.nlm.nih.gov/pubmed/15475419&lt;/url&gt;&lt;/related-urls&gt;&lt;/urls&gt;&lt;isbn&gt;1465-4644&lt;/isbn&gt;&lt;titles&gt;&lt;title&gt;Circular binary segmentation for the analysis of array-based DNA copy number data&lt;/title&gt;&lt;secondary-title&gt;Biostatistics&lt;/secondary-title&gt;&lt;/titles&gt;&lt;pages&gt;557-72&lt;/pages&gt;&lt;number&gt;4&lt;/number&gt;&lt;contributors&gt;&lt;authors&gt;&lt;author&gt;Olshen, A. B.&lt;/author&gt;&lt;author&gt;Venkatraman, E. S.&lt;/author&gt;&lt;author&gt;Lucito, R.&lt;/author&gt;&lt;author&gt;Wigler, M.&lt;/author&gt;&lt;/authors&gt;&lt;/contributors&gt;&lt;language&gt;eng&lt;/language&gt;&lt;added-date format="utc"&gt;1475505224&lt;/added-date&gt;&lt;ref-type name="Journal Article"&gt;17&lt;/ref-type&gt;&lt;rec-number&gt;85&lt;/rec-number&gt;&lt;last-updated-date format="utc"&gt;1475505224&lt;/last-updated-date&gt;&lt;accession-num&gt;15475419&lt;/accession-num&gt;&lt;electronic-resource-num&gt;10.1093/biostatistics/kxh008&lt;/electronic-resource-num&gt;&lt;volume&gt;5&lt;/volume&gt;&lt;/record&gt;&lt;/Cite&gt;&lt;/EndNote&gt;</w:instrText>
      </w:r>
      <w:r>
        <w:fldChar w:fldCharType="separate"/>
      </w:r>
      <w:r>
        <w:rPr>
          <w:noProof/>
        </w:rPr>
        <w:t>(Olshen, et al. 2004)</w:t>
      </w:r>
      <w:r>
        <w:fldChar w:fldCharType="end"/>
      </w:r>
      <w:r>
        <w:t xml:space="preserve">) or the HaarSeg algorithm </w:t>
      </w:r>
      <w:r>
        <w:fldChar w:fldCharType="begin"/>
      </w:r>
      <w:r>
        <w:instrText xml:space="preserve"> ADDIN EN.CITE &lt;EndNote&gt;&lt;Cite&gt;&lt;Author&gt;Ben-Yaacov&lt;/Author&gt;&lt;Year&gt;2008&lt;/Year&gt;&lt;IDText&gt;A fast and flexible method for the segmentation of aCGH data&lt;/IDText&gt;&lt;DisplayText&gt;(Ben-Yaacov and Eldar 2008)&lt;/DisplayText&gt;&lt;record&gt;&lt;dates&gt;&lt;pub-dates&gt;&lt;date&gt;Aug&lt;/date&gt;&lt;/pub-dates&gt;&lt;year&gt;2008&lt;/year&gt;&lt;/dates&gt;&lt;keywords&gt;&lt;keyword&gt;Algorithms&lt;/keyword&gt;&lt;keyword&gt;Chromosome Mapping&lt;/keyword&gt;&lt;keyword&gt;DNA&lt;/keyword&gt;&lt;keyword&gt;Gene Dosage&lt;/keyword&gt;&lt;keyword&gt;In Situ Hybridization, Fluorescence&lt;/keyword&gt;&lt;keyword&gt;Oligonucleotide Array Sequence Analysis&lt;/keyword&gt;&lt;keyword&gt;Sequence Alignment&lt;/keyword&gt;&lt;keyword&gt;Sequence Analysis, DNA&lt;/keyword&gt;&lt;/keywords&gt;&lt;urls&gt;&lt;related-urls&gt;&lt;url&gt;https://www.ncbi.nlm.nih.gov/pubmed/18689815&lt;/url&gt;&lt;/related-urls&gt;&lt;/urls&gt;&lt;isbn&gt;1367-4811&lt;/isbn&gt;&lt;titles&gt;&lt;title&gt;A fast and flexible method for the segmentation of aCGH data&lt;/title&gt;&lt;secondary-title&gt;Bioinformatics&lt;/secondary-title&gt;&lt;/titles&gt;&lt;pages&gt;i139-45&lt;/pages&gt;&lt;number&gt;16&lt;/number&gt;&lt;contributors&gt;&lt;authors&gt;&lt;author&gt;Ben-Yaacov, E.&lt;/author&gt;&lt;author&gt;Eldar, Y. C.&lt;/author&gt;&lt;/authors&gt;&lt;/contributors&gt;&lt;language&gt;eng&lt;/language&gt;&lt;added-date format="utc"&gt;1475505342&lt;/added-date&gt;&lt;ref-type name="Journal Article"&gt;17&lt;/ref-type&gt;&lt;rec-number&gt;86&lt;/rec-number&gt;&lt;last-updated-date format="utc"&gt;1475505342&lt;/last-updated-date&gt;&lt;accession-num&gt;18689815&lt;/accession-num&gt;&lt;electronic-resource-num&gt;10.1093/bioinformatics/btn272&lt;/electronic-resource-num&gt;&lt;volume&gt;24&lt;/volume&gt;&lt;/record&gt;&lt;/Cite&gt;&lt;/EndNote&gt;</w:instrText>
      </w:r>
      <w:r>
        <w:fldChar w:fldCharType="separate"/>
      </w:r>
      <w:r>
        <w:t>(Ben-Yaacov and Eldar 2008)</w:t>
      </w:r>
      <w:r>
        <w:fldChar w:fldCharType="end"/>
      </w:r>
      <w:r>
        <w:t>.</w:t>
      </w:r>
    </w:p>
    <w:p w14:paraId="34EC2B66" w14:textId="77777777" w:rsidR="005C4E88" w:rsidRDefault="005C4E88" w:rsidP="00294AC9">
      <w:pPr>
        <w:pStyle w:val="ListParagraph"/>
      </w:pPr>
    </w:p>
    <w:p w14:paraId="6A3BF793" w14:textId="77777777" w:rsidR="00D93DE4" w:rsidRDefault="00D93DE4" w:rsidP="00294AC9">
      <w:pPr>
        <w:pStyle w:val="ListParagraph"/>
      </w:pPr>
    </w:p>
    <w:p w14:paraId="165FE6A2" w14:textId="77777777" w:rsidR="009711BA" w:rsidRDefault="00D93DE4" w:rsidP="00B0327E">
      <w:pPr>
        <w:pStyle w:val="ListParagraph"/>
        <w:keepNext/>
        <w:jc w:val="center"/>
      </w:pPr>
      <w:r>
        <w:rPr>
          <w:noProof/>
        </w:rPr>
        <w:drawing>
          <wp:inline distT="0" distB="0" distL="0" distR="0" wp14:anchorId="27AF0111" wp14:editId="3CC37DD5">
            <wp:extent cx="3100959" cy="2205127"/>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6-10-09 at 20.38.58.png"/>
                    <pic:cNvPicPr/>
                  </pic:nvPicPr>
                  <pic:blipFill rotWithShape="1">
                    <a:blip r:embed="rId16">
                      <a:extLst>
                        <a:ext uri="{28A0092B-C50C-407E-A947-70E740481C1C}">
                          <a14:useLocalDpi xmlns:a14="http://schemas.microsoft.com/office/drawing/2010/main" val="0"/>
                        </a:ext>
                      </a:extLst>
                    </a:blip>
                    <a:srcRect l="11784" t="24803" r="36625" b="16504"/>
                    <a:stretch/>
                  </pic:blipFill>
                  <pic:spPr bwMode="auto">
                    <a:xfrm>
                      <a:off x="0" y="0"/>
                      <a:ext cx="3113952" cy="2214367"/>
                    </a:xfrm>
                    <a:prstGeom prst="rect">
                      <a:avLst/>
                    </a:prstGeom>
                    <a:ln>
                      <a:noFill/>
                    </a:ln>
                    <a:extLst>
                      <a:ext uri="{53640926-AAD7-44D8-BBD7-CCE9431645EC}">
                        <a14:shadowObscured xmlns:a14="http://schemas.microsoft.com/office/drawing/2010/main"/>
                      </a:ext>
                    </a:extLst>
                  </pic:spPr>
                </pic:pic>
              </a:graphicData>
            </a:graphic>
          </wp:inline>
        </w:drawing>
      </w:r>
    </w:p>
    <w:p w14:paraId="34965F6D" w14:textId="5E54A748" w:rsidR="009711BA" w:rsidRDefault="009711BA" w:rsidP="009711BA">
      <w:pPr>
        <w:pStyle w:val="Caption"/>
        <w:ind w:left="397"/>
        <w:rPr>
          <w:szCs w:val="22"/>
        </w:rPr>
      </w:pPr>
      <w:bookmarkStart w:id="40" w:name="_Ref464512698"/>
      <w:bookmarkStart w:id="41" w:name="_Toc464602347"/>
      <w:bookmarkStart w:id="42" w:name="_Toc464603676"/>
      <w:r>
        <w:t xml:space="preserve">Figure </w:t>
      </w:r>
      <w:fldSimple w:instr=" SEQ Figure \* ARABIC ">
        <w:r w:rsidR="0088566C">
          <w:rPr>
            <w:noProof/>
          </w:rPr>
          <w:t>9</w:t>
        </w:r>
      </w:fldSimple>
      <w:bookmarkEnd w:id="40"/>
      <w:r>
        <w:t xml:space="preserve">. </w:t>
      </w:r>
      <w:r w:rsidRPr="00A93F84">
        <w:rPr>
          <w:rStyle w:val="NoSpacingChar"/>
        </w:rPr>
        <w:t>A workflow overview of CGH data analyses (from Commo et al., 2016).</w:t>
      </w:r>
      <w:bookmarkEnd w:id="41"/>
      <w:bookmarkEnd w:id="42"/>
    </w:p>
    <w:p w14:paraId="1995AA08" w14:textId="626AC1B6" w:rsidR="00D93DE4" w:rsidRDefault="00D93DE4" w:rsidP="009711BA">
      <w:pPr>
        <w:pStyle w:val="Caption"/>
      </w:pPr>
    </w:p>
    <w:p w14:paraId="461D5E1F" w14:textId="77777777" w:rsidR="00D93DE4" w:rsidRDefault="00D93DE4" w:rsidP="00294AC9">
      <w:pPr>
        <w:pStyle w:val="ListParagraph"/>
        <w:numPr>
          <w:ilvl w:val="0"/>
          <w:numId w:val="11"/>
        </w:numPr>
      </w:pPr>
      <w:r w:rsidRPr="00C645D5">
        <w:t>Copy number variant calling and interpretation</w:t>
      </w:r>
    </w:p>
    <w:p w14:paraId="1D79A23B" w14:textId="77777777" w:rsidR="005C4E88" w:rsidRDefault="005C4E88" w:rsidP="005C4E88">
      <w:pPr>
        <w:pStyle w:val="ListParagraph"/>
        <w:ind w:left="920"/>
      </w:pPr>
    </w:p>
    <w:p w14:paraId="6FB09B35" w14:textId="2A9D9C44" w:rsidR="00D93DE4" w:rsidRDefault="00D93DE4" w:rsidP="00294AC9">
      <w:pPr>
        <w:pStyle w:val="ListParagraph"/>
      </w:pPr>
      <w:r w:rsidRPr="00E847E7">
        <w:t xml:space="preserve">After centralization and segmentation, a threshold has to be set in order to call amplifications or deletions. This threshold is critical because it can generate false positive or false negative calls </w:t>
      </w:r>
      <w:r>
        <w:t>if</w:t>
      </w:r>
      <w:r w:rsidRPr="00E847E7">
        <w:t xml:space="preserve"> improperly chosen, which can have a serious impact </w:t>
      </w:r>
      <w:r>
        <w:t>on</w:t>
      </w:r>
      <w:r w:rsidRPr="00E847E7">
        <w:t xml:space="preserve"> treatment decision</w:t>
      </w:r>
      <w:r>
        <w:t xml:space="preserve"> in precision medicine trials.</w:t>
      </w:r>
      <w:r w:rsidRPr="00E847E7">
        <w:t xml:space="preserve"> </w:t>
      </w:r>
      <w:r w:rsidR="00A937F9">
        <w:t>F</w:t>
      </w:r>
      <w:r w:rsidR="00A937F9" w:rsidRPr="00E847E7">
        <w:t>or example</w:t>
      </w:r>
      <w:r w:rsidR="00A937F9">
        <w:t>,</w:t>
      </w:r>
      <w:r w:rsidR="00A937F9" w:rsidRPr="00E847E7">
        <w:t xml:space="preserve"> only patients with amplification of EGFR can benefit from an anti-EGFR</w:t>
      </w:r>
      <w:r w:rsidR="00A937F9">
        <w:t xml:space="preserve"> </w:t>
      </w:r>
      <w:r w:rsidR="00A937F9" w:rsidRPr="00E847E7">
        <w:t>inhibitor (Shen et al., 2014)</w:t>
      </w:r>
      <w:r w:rsidR="00A937F9">
        <w:t xml:space="preserve"> and a wrong identification of an EGFR amplification may lead to poor drug response.</w:t>
      </w:r>
      <w:r w:rsidR="00A937F9" w:rsidRPr="00E847E7" w:rsidDel="00CD432D">
        <w:t xml:space="preserve"> </w:t>
      </w:r>
      <w:r w:rsidRPr="00E847E7">
        <w:t>here are many tools to call copy number variants from CGH data as well as visu</w:t>
      </w:r>
      <w:r>
        <w:t>a</w:t>
      </w:r>
      <w:r w:rsidRPr="00E847E7">
        <w:t>liz</w:t>
      </w:r>
      <w:r>
        <w:t>at</w:t>
      </w:r>
      <w:r w:rsidRPr="00E847E7">
        <w:t xml:space="preserve">ion for easy interpretation such as CGHnormaliter (Van Houte et al., 2009) </w:t>
      </w:r>
      <w:r>
        <w:t>or</w:t>
      </w:r>
      <w:r w:rsidRPr="00E847E7">
        <w:t xml:space="preserve"> rCGH (Commo et al., 2016)</w:t>
      </w:r>
      <w:r>
        <w:t>.</w:t>
      </w:r>
    </w:p>
    <w:p w14:paraId="653F3930" w14:textId="77777777" w:rsidR="00D93DE4" w:rsidRDefault="00D93DE4" w:rsidP="00D93DE4">
      <w:pPr>
        <w:pStyle w:val="Heading3"/>
      </w:pPr>
    </w:p>
    <w:p w14:paraId="3BE39D0E" w14:textId="77777777" w:rsidR="008B24F1" w:rsidRDefault="008B24F1" w:rsidP="00D93DE4">
      <w:pPr>
        <w:pStyle w:val="Heading4"/>
      </w:pPr>
    </w:p>
    <w:p w14:paraId="4581C6DF" w14:textId="77777777" w:rsidR="00D93DE4" w:rsidRDefault="00D93DE4" w:rsidP="00D93DE4">
      <w:pPr>
        <w:pStyle w:val="Heading4"/>
      </w:pPr>
      <w:bookmarkStart w:id="43" w:name="_Toc468131440"/>
      <w:r>
        <w:t>Modeling genomic alterations in cancer</w:t>
      </w:r>
      <w:bookmarkEnd w:id="43"/>
    </w:p>
    <w:p w14:paraId="1EB72A16" w14:textId="20727DDD" w:rsidR="00D93DE4" w:rsidRDefault="00D93DE4" w:rsidP="00294AC9">
      <w:pPr>
        <w:pStyle w:val="ListParagraph"/>
      </w:pPr>
      <w:r>
        <w:t xml:space="preserve">Somatic mutations in genes </w:t>
      </w:r>
      <w:r w:rsidRPr="003C1F66">
        <w:t xml:space="preserve">can affect </w:t>
      </w:r>
      <w:r>
        <w:t>the biological</w:t>
      </w:r>
      <w:r w:rsidRPr="003C1F66">
        <w:t xml:space="preserve"> functions </w:t>
      </w:r>
      <w:r>
        <w:t xml:space="preserve">of their protein products and </w:t>
      </w:r>
      <w:r w:rsidRPr="003C1F66">
        <w:t xml:space="preserve">result in different behaviors </w:t>
      </w:r>
      <w:r>
        <w:t xml:space="preserve">in tumors cells from the </w:t>
      </w:r>
      <w:r w:rsidRPr="003C1F66">
        <w:t xml:space="preserve">normal cells. </w:t>
      </w:r>
      <w:r w:rsidRPr="00487912">
        <w:t>Mathematical modeling is a great tool when the data scale become</w:t>
      </w:r>
      <w:r>
        <w:t>s</w:t>
      </w:r>
      <w:r w:rsidRPr="00487912">
        <w:t xml:space="preserve"> too large to be </w:t>
      </w:r>
      <w:r>
        <w:t>handled manually</w:t>
      </w:r>
      <w:r w:rsidRPr="00487912">
        <w:t xml:space="preserve">. As the high throughput technologies </w:t>
      </w:r>
      <w:r>
        <w:t>allows the</w:t>
      </w:r>
      <w:r w:rsidRPr="00487912">
        <w:t xml:space="preserve"> characteriz</w:t>
      </w:r>
      <w:r>
        <w:t>ation of</w:t>
      </w:r>
      <w:r w:rsidRPr="00487912">
        <w:t xml:space="preserve"> tumors in large scale, the need of the </w:t>
      </w:r>
      <w:r>
        <w:t xml:space="preserve">development and </w:t>
      </w:r>
      <w:r w:rsidRPr="00487912">
        <w:t xml:space="preserve">application of mathematical and </w:t>
      </w:r>
      <w:r>
        <w:t>computational</w:t>
      </w:r>
      <w:r w:rsidRPr="00487912">
        <w:t xml:space="preserve"> models is greater than ever. The </w:t>
      </w:r>
      <w:r>
        <w:t>use</w:t>
      </w:r>
      <w:r w:rsidRPr="00487912">
        <w:t xml:space="preserve"> </w:t>
      </w:r>
      <w:r>
        <w:t>of mathematical modeling has</w:t>
      </w:r>
      <w:r w:rsidRPr="00487912">
        <w:t xml:space="preserve"> expended into many different </w:t>
      </w:r>
      <w:r>
        <w:t>areas</w:t>
      </w:r>
      <w:r w:rsidRPr="00487912">
        <w:t xml:space="preserve"> of cancer research and ha</w:t>
      </w:r>
      <w:r>
        <w:t>s</w:t>
      </w:r>
      <w:r w:rsidRPr="00487912">
        <w:t xml:space="preserve"> prove</w:t>
      </w:r>
      <w:r>
        <w:t>n of</w:t>
      </w:r>
      <w:r w:rsidRPr="00487912">
        <w:t xml:space="preserve"> great utility</w:t>
      </w:r>
      <w:r>
        <w:t xml:space="preserve">. A few examples are given here. </w:t>
      </w:r>
    </w:p>
    <w:p w14:paraId="33CF89BB" w14:textId="77777777" w:rsidR="008B24F1" w:rsidRPr="00487912" w:rsidRDefault="008B24F1" w:rsidP="00294AC9">
      <w:pPr>
        <w:pStyle w:val="ListParagraph"/>
      </w:pPr>
    </w:p>
    <w:p w14:paraId="73D655FF" w14:textId="77777777" w:rsidR="00D93DE4" w:rsidRPr="002309D2" w:rsidRDefault="00D93DE4" w:rsidP="00D93DE4">
      <w:pPr>
        <w:pStyle w:val="Heading5"/>
      </w:pPr>
      <w:r w:rsidRPr="002309D2">
        <w:lastRenderedPageBreak/>
        <w:t>Cancer phenotype prediction</w:t>
      </w:r>
    </w:p>
    <w:p w14:paraId="00AE06D6" w14:textId="0B35DA30" w:rsidR="00D93DE4" w:rsidRDefault="00D93DE4" w:rsidP="00294AC9">
      <w:pPr>
        <w:pStyle w:val="ListParagraph"/>
      </w:pPr>
      <w:r w:rsidRPr="002309D2">
        <w:t xml:space="preserve">Accurate prediction of different tumor types has great value in providing better treatment </w:t>
      </w:r>
      <w:r>
        <w:t>options for cancer</w:t>
      </w:r>
      <w:r w:rsidRPr="002309D2">
        <w:t xml:space="preserve"> patients. The traditional method of cancer classif</w:t>
      </w:r>
      <w:r>
        <w:t>ication</w:t>
      </w:r>
      <w:r w:rsidRPr="002309D2">
        <w:t xml:space="preserve"> is based on morphological </w:t>
      </w:r>
      <w:r>
        <w:t xml:space="preserve">analysis of the cancer tissue </w:t>
      </w:r>
      <w:r w:rsidRPr="002309D2">
        <w:t>and clinical information</w:t>
      </w:r>
      <w:r>
        <w:t xml:space="preserve"> of the patients</w:t>
      </w:r>
      <w:r w:rsidRPr="002309D2">
        <w:t>. For some highly heterogeneous cancer</w:t>
      </w:r>
      <w:r>
        <w:t xml:space="preserve"> such as c</w:t>
      </w:r>
      <w:r w:rsidRPr="00C645D5">
        <w:t>olorectal cancer</w:t>
      </w:r>
      <w:r>
        <w:t xml:space="preserve"> </w:t>
      </w:r>
      <w:r>
        <w:fldChar w:fldCharType="begin"/>
      </w:r>
      <w:r>
        <w:instrText xml:space="preserve"> ADDIN EN.CITE &lt;EndNote&gt;&lt;Cite&gt;&lt;Author&gt;Vermeulen&lt;/Author&gt;&lt;Year&gt;2014&lt;/Year&gt;&lt;IDText&gt;Stem cell dynamics in homeostasis and cancer of the intestine&lt;/IDText&gt;&lt;DisplayText&gt;(Vermeulen and Snippert 2014)&lt;/DisplayText&gt;&lt;record&gt;&lt;dates&gt;&lt;pub-dates&gt;&lt;date&gt;Jul&lt;/date&gt;&lt;/pub-dates&gt;&lt;year&gt;2014&lt;/year&gt;&lt;/dates&gt;&lt;keywords&gt;&lt;keyword&gt;Animals&lt;/keyword&gt;&lt;keyword&gt;Colorectal Neoplasms&lt;/keyword&gt;&lt;keyword&gt;Homeostasis&lt;/keyword&gt;&lt;keyword&gt;Humans&lt;/keyword&gt;&lt;keyword&gt;Intestines&lt;/keyword&gt;&lt;keyword&gt;Stem Cells&lt;/keyword&gt;&lt;/keywords&gt;&lt;urls&gt;&lt;related-urls&gt;&lt;url&gt;https://www.ncbi.nlm.nih.gov/pubmed/24920463&lt;/url&gt;&lt;/related-urls&gt;&lt;/urls&gt;&lt;isbn&gt;1474-1768&lt;/isbn&gt;&lt;titles&gt;&lt;title&gt;Stem cell dynamics in homeostasis and cancer of the intestine&lt;/title&gt;&lt;secondary-title&gt;Nat Rev Cancer&lt;/secondary-title&gt;&lt;/titles&gt;&lt;pages&gt;468-80&lt;/pages&gt;&lt;number&gt;7&lt;/number&gt;&lt;contributors&gt;&lt;authors&gt;&lt;author&gt;Vermeulen, L.&lt;/author&gt;&lt;author&gt;Snippert, H. J.&lt;/author&gt;&lt;/authors&gt;&lt;/contributors&gt;&lt;language&gt;eng&lt;/language&gt;&lt;added-date format="utc"&gt;1475356681&lt;/added-date&gt;&lt;ref-type name="Journal Article"&gt;17&lt;/ref-type&gt;&lt;rec-number&gt;72&lt;/rec-number&gt;&lt;last-updated-date format="utc"&gt;1475356681&lt;/last-updated-date&gt;&lt;accession-num&gt;24920463&lt;/accession-num&gt;&lt;electronic-resource-num&gt;10.1038/nrc3744&lt;/electronic-resource-num&gt;&lt;volume&gt;14&lt;/volume&gt;&lt;/record&gt;&lt;/Cite&gt;&lt;/EndNote&gt;</w:instrText>
      </w:r>
      <w:r>
        <w:fldChar w:fldCharType="separate"/>
      </w:r>
      <w:r>
        <w:rPr>
          <w:noProof/>
        </w:rPr>
        <w:t>(Vermeulen and Snippert 2014)</w:t>
      </w:r>
      <w:r>
        <w:fldChar w:fldCharType="end"/>
      </w:r>
      <w:r w:rsidRPr="003B132B">
        <w:t>, such a classification is difficult to make</w:t>
      </w:r>
      <w:r w:rsidRPr="00D03598">
        <w:t>, which will di</w:t>
      </w:r>
      <w:r w:rsidRPr="00B252B8">
        <w:t xml:space="preserve">rectly affect the therapeutic strategies and patients’ prognostic. </w:t>
      </w:r>
    </w:p>
    <w:p w14:paraId="2F48E223" w14:textId="77777777" w:rsidR="00D93DE4" w:rsidRDefault="00D93DE4" w:rsidP="00294AC9">
      <w:pPr>
        <w:pStyle w:val="ListParagraph"/>
      </w:pPr>
    </w:p>
    <w:p w14:paraId="1A181A81" w14:textId="77777777" w:rsidR="00D93DE4" w:rsidRDefault="00D93DE4" w:rsidP="00D81696">
      <w:pPr>
        <w:pStyle w:val="ListParagraph"/>
        <w:jc w:val="center"/>
      </w:pPr>
      <w:r>
        <w:rPr>
          <w:noProof/>
        </w:rPr>
        <w:drawing>
          <wp:inline distT="0" distB="0" distL="0" distR="0" wp14:anchorId="4F621680" wp14:editId="01061960">
            <wp:extent cx="4189883" cy="3876986"/>
            <wp:effectExtent l="0" t="0" r="12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notype.png"/>
                    <pic:cNvPicPr/>
                  </pic:nvPicPr>
                  <pic:blipFill>
                    <a:blip r:embed="rId17">
                      <a:extLst>
                        <a:ext uri="{28A0092B-C50C-407E-A947-70E740481C1C}">
                          <a14:useLocalDpi xmlns:a14="http://schemas.microsoft.com/office/drawing/2010/main" val="0"/>
                        </a:ext>
                      </a:extLst>
                    </a:blip>
                    <a:stretch>
                      <a:fillRect/>
                    </a:stretch>
                  </pic:blipFill>
                  <pic:spPr>
                    <a:xfrm>
                      <a:off x="0" y="0"/>
                      <a:ext cx="4222291" cy="3906973"/>
                    </a:xfrm>
                    <a:prstGeom prst="rect">
                      <a:avLst/>
                    </a:prstGeom>
                  </pic:spPr>
                </pic:pic>
              </a:graphicData>
            </a:graphic>
          </wp:inline>
        </w:drawing>
      </w:r>
    </w:p>
    <w:p w14:paraId="29BD9846" w14:textId="1C4EA848" w:rsidR="00D93DE4" w:rsidRDefault="00D93DE4" w:rsidP="00D93DE4">
      <w:pPr>
        <w:pStyle w:val="Caption"/>
        <w:ind w:left="397"/>
        <w:rPr>
          <w:szCs w:val="22"/>
        </w:rPr>
      </w:pPr>
      <w:bookmarkStart w:id="44" w:name="_Ref464482182"/>
      <w:bookmarkStart w:id="45" w:name="_Toc464602348"/>
      <w:bookmarkStart w:id="46" w:name="_Toc464603677"/>
      <w:r>
        <w:t xml:space="preserve">Figure </w:t>
      </w:r>
      <w:fldSimple w:instr=" SEQ Figure \* ARABIC ">
        <w:r w:rsidR="0088566C">
          <w:rPr>
            <w:noProof/>
          </w:rPr>
          <w:t>10</w:t>
        </w:r>
      </w:fldSimple>
      <w:bookmarkEnd w:id="44"/>
      <w:r>
        <w:t xml:space="preserve">. </w:t>
      </w:r>
      <w:r w:rsidRPr="00DB6D85">
        <w:rPr>
          <w:rStyle w:val="NoSpacingChar"/>
        </w:rPr>
        <w:t xml:space="preserve">A set of 85 breast cancer samples </w:t>
      </w:r>
      <w:r w:rsidR="001766FB">
        <w:rPr>
          <w:rStyle w:val="NoSpacingChar"/>
        </w:rPr>
        <w:t xml:space="preserve">were divided into five main </w:t>
      </w:r>
      <w:r w:rsidRPr="00DB6D85">
        <w:rPr>
          <w:rStyle w:val="NoSpacingChar"/>
        </w:rPr>
        <w:t xml:space="preserve">subtypes by hierarchical clustering based on differences in gene expression. </w:t>
      </w:r>
      <w:r>
        <w:rPr>
          <w:rStyle w:val="NoSpacingChar"/>
        </w:rPr>
        <w:t>(</w:t>
      </w:r>
      <w:r w:rsidRPr="00DB6D85">
        <w:rPr>
          <w:rStyle w:val="NoSpacingChar"/>
        </w:rPr>
        <w:t>S</w:t>
      </w:r>
      <w:r w:rsidRPr="00DB6D85">
        <w:rPr>
          <w:rStyle w:val="NoSpacingChar"/>
          <w:rFonts w:ascii="Calibri" w:eastAsia="Calibri" w:hAnsi="Calibri" w:cs="Calibri"/>
        </w:rPr>
        <w:t>ø</w:t>
      </w:r>
      <w:r w:rsidRPr="00DB6D85">
        <w:rPr>
          <w:rStyle w:val="NoSpacingChar"/>
        </w:rPr>
        <w:t>rlie, et al. 2001</w:t>
      </w:r>
      <w:r>
        <w:rPr>
          <w:rStyle w:val="NoSpacingChar"/>
        </w:rPr>
        <w:t>)</w:t>
      </w:r>
      <w:bookmarkEnd w:id="45"/>
      <w:bookmarkEnd w:id="46"/>
    </w:p>
    <w:p w14:paraId="6987899C" w14:textId="77777777" w:rsidR="00D93DE4" w:rsidRDefault="00D93DE4" w:rsidP="00294AC9">
      <w:pPr>
        <w:pStyle w:val="ListParagraph"/>
      </w:pPr>
    </w:p>
    <w:p w14:paraId="0FB71581" w14:textId="12805519" w:rsidR="00D93DE4" w:rsidRDefault="00D93DE4" w:rsidP="00294AC9">
      <w:pPr>
        <w:pStyle w:val="ListParagraph"/>
      </w:pPr>
      <w:r w:rsidRPr="00B252B8">
        <w:lastRenderedPageBreak/>
        <w:t>Many studies have shown</w:t>
      </w:r>
      <w:r w:rsidRPr="003A1660">
        <w:t xml:space="preserve"> th</w:t>
      </w:r>
      <w:r w:rsidRPr="00AB7F78">
        <w:t xml:space="preserve">e </w:t>
      </w:r>
      <w:r>
        <w:t>utility</w:t>
      </w:r>
      <w:r w:rsidRPr="001F3B98">
        <w:t xml:space="preserve"> of classifying </w:t>
      </w:r>
      <w:r>
        <w:t>tumors</w:t>
      </w:r>
      <w:r w:rsidRPr="001F3B98">
        <w:t xml:space="preserve"> using gene expression data and machine learning algorithms such as </w:t>
      </w:r>
      <w:r w:rsidRPr="00D03598">
        <w:t>clustering methods</w:t>
      </w:r>
      <w:r w:rsidRPr="00B252B8">
        <w:t xml:space="preserve"> </w:t>
      </w:r>
      <w:r w:rsidRPr="00D03598">
        <w:fldChar w:fldCharType="begin">
          <w:fldData xml:space="preserve">PEVuZE5vdGU+PENpdGU+PEF1dGhvcj5Tb3RpcmlvdTwvQXV0aG9yPjxZZWFyPjIwMDM8L1llYXI+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</w:fldData>
        </w:fldChar>
      </w:r>
      <w:r>
        <w:instrText xml:space="preserve"> ADDIN EN.CITE </w:instrText>
      </w:r>
      <w:r>
        <w:fldChar w:fldCharType="begin">
          <w:fldData xml:space="preserve">PEVuZE5vdGU+PENpdGU+PEF1dGhvcj5Tb3RpcmlvdTwvQXV0aG9yPjxZZWFyPjIwMDM8L1llYXI+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</w:fldData>
        </w:fldChar>
      </w:r>
      <w:r>
        <w:instrText xml:space="preserve"> ADDIN EN.CITE.DATA </w:instrText>
      </w:r>
      <w:r>
        <w:fldChar w:fldCharType="end"/>
      </w:r>
      <w:r w:rsidRPr="00D03598">
        <w:fldChar w:fldCharType="separate"/>
      </w:r>
      <w:r>
        <w:rPr>
          <w:noProof/>
        </w:rPr>
        <w:t>(Sotiriou, et al. 2003; Sørlie, et al. 2001)</w:t>
      </w:r>
      <w:r w:rsidRPr="00D03598">
        <w:fldChar w:fldCharType="end"/>
      </w:r>
      <w:r>
        <w:t xml:space="preserve"> and </w:t>
      </w:r>
      <w:r w:rsidRPr="001F3B98">
        <w:t xml:space="preserve">tree methods </w:t>
      </w:r>
      <w:r w:rsidRPr="00D03598">
        <w:fldChar w:fldCharType="begin"/>
      </w:r>
      <w:r>
        <w:instrText xml:space="preserve"> ADDIN EN.CITE &lt;EndNote&gt;&lt;Cite&gt;&lt;Author&gt;Dettling&lt;/Author&gt;&lt;Year&gt;2003&lt;/Year&gt;&lt;IDText&gt;Boosting for tumor classification with gene expression data&lt;/IDText&gt;&lt;DisplayText&gt;(Dettling and Bühlmann 2003)&lt;/DisplayText&gt;&lt;record&gt;&lt;dates&gt;&lt;pub-dates&gt;&lt;date&gt;Jun&lt;/date&gt;&lt;/pub-dates&gt;&lt;year&gt;2003&lt;/year&gt;&lt;/dates&gt;&lt;keywords&gt;&lt;keyword&gt;Algorithms&lt;/keyword&gt;&lt;keyword&gt;Cluster Analysis&lt;/keyword&gt;&lt;keyword&gt;Databases, Genetic&lt;/keyword&gt;&lt;keyword&gt;Decision Trees&lt;/keyword&gt;&lt;keyword&gt;Gene Expression Profiling&lt;/keyword&gt;&lt;keyword&gt;Gene Expression Regulation, Neoplastic&lt;/keyword&gt;&lt;keyword&gt;Neoplasms&lt;/keyword&gt;&lt;keyword&gt;Oligonucleotide Array Sequence Analysis&lt;/keyword&gt;&lt;keyword&gt;Pattern Recognition, Automated&lt;/keyword&gt;&lt;keyword&gt;Reproducibility of Results&lt;/keyword&gt;&lt;keyword&gt;Sensitivity and Specificity&lt;/keyword&gt;&lt;/keywords&gt;&lt;urls&gt;&lt;related-urls&gt;&lt;url&gt;https://www.ncbi.nlm.nih.gov/pubmed/12801866&lt;/url&gt;&lt;/related-urls&gt;&lt;/urls&gt;&lt;isbn&gt;1367-4803&lt;/isbn&gt;&lt;titles&gt;&lt;title&gt;Boosting for tumor classification with gene expression data&lt;/title&gt;&lt;secondary-title&gt;Bioinformatics&lt;/secondary-title&gt;&lt;/titles&gt;&lt;pages&gt;1061-9&lt;/pages&gt;&lt;number&gt;9&lt;/number&gt;&lt;contributors&gt;&lt;authors&gt;&lt;author&gt;Dettling, M.&lt;/author&gt;&lt;author&gt;Bühlmann, P.&lt;/author&gt;&lt;/authors&gt;&lt;/contributors&gt;&lt;language&gt;eng&lt;/language&gt;&lt;added-date format="utc"&gt;1473775416&lt;/added-date&gt;&lt;ref-type name="Journal Article"&gt;17&lt;/ref-type&gt;&lt;rec-number&gt;50&lt;/rec-number&gt;&lt;last-updated-date format="utc"&gt;1473775416&lt;/last-updated-date&gt;&lt;accession-num&gt;12801866&lt;/accession-num&gt;&lt;volume&gt;19&lt;/volume&gt;&lt;/record&gt;&lt;/Cite&gt;&lt;/EndNote&gt;</w:instrText>
      </w:r>
      <w:r w:rsidRPr="00D03598">
        <w:fldChar w:fldCharType="separate"/>
      </w:r>
      <w:r>
        <w:rPr>
          <w:noProof/>
        </w:rPr>
        <w:t>(Dettling and Bühlmann 2003)</w:t>
      </w:r>
      <w:r w:rsidRPr="00D03598">
        <w:fldChar w:fldCharType="end"/>
      </w:r>
      <w:r>
        <w:t xml:space="preserve">, </w:t>
      </w:r>
      <w:r w:rsidRPr="003B132B">
        <w:t>and also show</w:t>
      </w:r>
      <w:r w:rsidRPr="00D03598">
        <w:t>n</w:t>
      </w:r>
      <w:r w:rsidRPr="003A1660">
        <w:t xml:space="preserve"> their important implication in the medical diagnosis and prognosis. </w:t>
      </w:r>
      <w:r>
        <w:t xml:space="preserve">In particular, </w:t>
      </w:r>
      <w:r>
        <w:rPr>
          <w:noProof/>
        </w:rPr>
        <w:t>Sørlie, et al has shown that breast cancer samples can be robustly classified into five or six subtypes with different clinical outcomes based on gene expression data, which is a method that is still wildly used in classifying breast cancer patients</w:t>
      </w:r>
      <w:r w:rsidR="00894D50">
        <w:rPr>
          <w:noProof/>
        </w:rPr>
        <w:t xml:space="preserve"> (</w:t>
      </w:r>
      <w:r w:rsidR="00894D50">
        <w:rPr>
          <w:noProof/>
        </w:rPr>
        <w:fldChar w:fldCharType="begin"/>
      </w:r>
      <w:r w:rsidR="00894D50">
        <w:rPr>
          <w:noProof/>
        </w:rPr>
        <w:instrText xml:space="preserve"> REF _Ref464482182 </w:instrText>
      </w:r>
      <w:r w:rsidR="00894D50">
        <w:rPr>
          <w:noProof/>
        </w:rPr>
        <w:fldChar w:fldCharType="separate"/>
      </w:r>
      <w:r w:rsidR="0088566C">
        <w:t xml:space="preserve">Figure </w:t>
      </w:r>
      <w:r w:rsidR="0088566C">
        <w:rPr>
          <w:noProof/>
        </w:rPr>
        <w:t>10</w:t>
      </w:r>
      <w:r w:rsidR="00894D50">
        <w:rPr>
          <w:noProof/>
        </w:rPr>
        <w:fldChar w:fldCharType="end"/>
      </w:r>
      <w:r w:rsidR="00894D50">
        <w:rPr>
          <w:noProof/>
        </w:rPr>
        <w:t>).</w:t>
      </w:r>
    </w:p>
    <w:p w14:paraId="7DC0C057" w14:textId="77777777" w:rsidR="00D93DE4" w:rsidRPr="003B132B" w:rsidRDefault="00D93DE4" w:rsidP="00D93DE4">
      <w:pPr>
        <w:rPr>
          <w:szCs w:val="22"/>
        </w:rPr>
      </w:pPr>
    </w:p>
    <w:p w14:paraId="669FB892" w14:textId="77777777" w:rsidR="00D93DE4" w:rsidRPr="002309D2" w:rsidRDefault="00D93DE4" w:rsidP="00D93DE4">
      <w:pPr>
        <w:pStyle w:val="Heading5"/>
      </w:pPr>
      <w:r w:rsidRPr="002309D2">
        <w:t>Driver mutations identification</w:t>
      </w:r>
    </w:p>
    <w:p w14:paraId="1878B9B2" w14:textId="3998D1F8" w:rsidR="00D93DE4" w:rsidRDefault="00D93DE4" w:rsidP="00294AC9">
      <w:pPr>
        <w:pStyle w:val="ListParagraph"/>
      </w:pPr>
      <w:r w:rsidRPr="001F3B98">
        <w:t>Driver mutations are mutations that provide an advantage to tumor cell formation and survival</w:t>
      </w:r>
      <w:r>
        <w:t>. Differ</w:t>
      </w:r>
      <w:r w:rsidRPr="001F3B98">
        <w:t xml:space="preserve"> from </w:t>
      </w:r>
      <w:r>
        <w:t xml:space="preserve">driver mutation, </w:t>
      </w:r>
      <w:r w:rsidRPr="001F3B98">
        <w:t>passenger mutations are the mutations presented in tumors but not necessary for neither the transformation nor the survival of the tumor. In order to identify subgroups of patients who are most likely to benefit from a targeted therapy</w:t>
      </w:r>
      <w:r>
        <w:t xml:space="preserve"> which a</w:t>
      </w:r>
      <w:r w:rsidRPr="001F3B98">
        <w:t xml:space="preserve"> drug </w:t>
      </w:r>
      <w:r w:rsidRPr="00C645D5">
        <w:t xml:space="preserve">designed to </w:t>
      </w:r>
      <w:r w:rsidRPr="001F3B98">
        <w:t>inhibit</w:t>
      </w:r>
      <w:r w:rsidRPr="00C645D5">
        <w:t xml:space="preserve"> specific molecules</w:t>
      </w:r>
      <w:r w:rsidRPr="001F3B98">
        <w:t xml:space="preserve">, it is critical to distinguish </w:t>
      </w:r>
      <w:r>
        <w:t xml:space="preserve">driver mutation </w:t>
      </w:r>
      <w:r w:rsidRPr="001F3B98">
        <w:t xml:space="preserve">from passenger </w:t>
      </w:r>
      <w:r>
        <w:t xml:space="preserve">mutations. </w:t>
      </w:r>
      <w:r w:rsidRPr="001F3B98">
        <w:t>While an activated mutation in an oncogene or an inactivated</w:t>
      </w:r>
      <w:r w:rsidRPr="005040BC">
        <w:t xml:space="preserve"> mutation in a tumor </w:t>
      </w:r>
      <w:r w:rsidRPr="00EF4481">
        <w:t xml:space="preserve">suppressor gene </w:t>
      </w:r>
      <w:r w:rsidRPr="005025A4">
        <w:t xml:space="preserve">is probably </w:t>
      </w:r>
      <w:r w:rsidRPr="00D10BE4">
        <w:t>a driver mutation</w:t>
      </w:r>
      <w:r w:rsidRPr="008C3958">
        <w:t xml:space="preserve">, </w:t>
      </w:r>
      <w:r w:rsidRPr="00FA4344">
        <w:t>the identification of the entire repertoire of driver mutations is not straightforward. First, it is not always easy to predict whether an unknown mutation is an activat</w:t>
      </w:r>
      <w:r>
        <w:t>ing</w:t>
      </w:r>
      <w:r w:rsidRPr="00FA4344">
        <w:t xml:space="preserve"> or an inactivat</w:t>
      </w:r>
      <w:r>
        <w:t>ing</w:t>
      </w:r>
      <w:r w:rsidRPr="00FA4344">
        <w:t xml:space="preserve"> mutation based only on the sequence changes. Second, a mutation can be a driver mutation even if it is not inside of a known oncogene, it can either have an impact on some other mechanism involved in cancer or can </w:t>
      </w:r>
      <w:r>
        <w:t>affect</w:t>
      </w:r>
      <w:r w:rsidRPr="00FA4344">
        <w:t xml:space="preserve"> a new oncogene or tumor suppressor gene. </w:t>
      </w:r>
      <w:r w:rsidR="00602A83">
        <w:t>Recently, researchers have</w:t>
      </w:r>
      <w:r>
        <w:t xml:space="preserve"> proposed new</w:t>
      </w:r>
      <w:r w:rsidRPr="00FA4344">
        <w:t xml:space="preserve"> methods </w:t>
      </w:r>
      <w:r>
        <w:t>(</w:t>
      </w:r>
      <w:fldSimple w:instr=" REF _Ref464482206 ">
        <w:r w:rsidR="0088566C">
          <w:t xml:space="preserve">Figure </w:t>
        </w:r>
        <w:r w:rsidR="0088566C">
          <w:rPr>
            <w:noProof/>
          </w:rPr>
          <w:t>11</w:t>
        </w:r>
      </w:fldSimple>
      <w:r>
        <w:t xml:space="preserve">) </w:t>
      </w:r>
      <w:r w:rsidRPr="001F3B98">
        <w:t>to identify d</w:t>
      </w:r>
      <w:r>
        <w:t>r</w:t>
      </w:r>
      <w:r w:rsidRPr="001F3B98">
        <w:t xml:space="preserve">iver </w:t>
      </w:r>
      <w:r w:rsidRPr="001F3B98">
        <w:lastRenderedPageBreak/>
        <w:t xml:space="preserve">mutations in a more systematic way using high throughput genomic data such as statistical test for </w:t>
      </w:r>
      <w:r w:rsidRPr="005040BC">
        <w:t xml:space="preserve">identifying </w:t>
      </w:r>
      <w:r w:rsidRPr="00EF4481">
        <w:t xml:space="preserve">recurrent mutated genes or pathways </w:t>
      </w:r>
      <w:r w:rsidRPr="005025A4">
        <w:t>from an ensemble of somatic mutations</w:t>
      </w:r>
      <w:r>
        <w:t xml:space="preserve"> </w:t>
      </w:r>
      <w:r>
        <w:fldChar w:fldCharType="begin"/>
      </w:r>
      <w:r>
        <w:instrText xml:space="preserve"> ADDIN EN.CITE &lt;EndNote&gt;&lt;Cite&gt;&lt;Author&gt;Dees&lt;/Author&gt;&lt;Year&gt;2012&lt;/Year&gt;&lt;IDText&gt;MuSiC: identifying mutational significance in cancer genomes&lt;/IDText&gt;&lt;DisplayText&gt;(Dees, et al. 2012)&lt;/DisplayText&gt;&lt;record&gt;&lt;dates&gt;&lt;pub-dates&gt;&lt;date&gt;Aug&lt;/date&gt;&lt;/pub-dates&gt;&lt;year&gt;2012&lt;/year&gt;&lt;/dates&gt;&lt;keywords&gt;&lt;keyword&gt;Algorithms&lt;/keyword&gt;&lt;keyword&gt;BRCA1 Protein&lt;/keyword&gt;&lt;keyword&gt;Computational Biology&lt;/keyword&gt;&lt;keyword&gt;DNA Mutational Analysis&lt;/keyword&gt;&lt;keyword&gt;Female&lt;/keyword&gt;&lt;keyword&gt;Genes, Neoplasm&lt;/keyword&gt;&lt;keyword&gt;Humans&lt;/keyword&gt;&lt;keyword&gt;Molecular Sequence Annotation&lt;/keyword&gt;&lt;keyword&gt;Mutation&lt;/keyword&gt;&lt;keyword&gt;Ovarian Neoplasms&lt;/keyword&gt;&lt;keyword&gt;Reproducibility of Results&lt;/keyword&gt;&lt;keyword&gt;Software&lt;/keyword&gt;&lt;/keywords&gt;&lt;urls&gt;&lt;related-urls&gt;&lt;url&gt;https://www.ncbi.nlm.nih.gov/pubmed/22759861&lt;/url&gt;&lt;/related-urls&gt;&lt;/urls&gt;&lt;isbn&gt;1549-5469&lt;/isbn&gt;&lt;custom2&gt;PMC3409272&lt;/custom2&gt;&lt;titles&gt;&lt;title&gt;MuSiC: identifying mutational significance in cancer genomes&lt;/title&gt;&lt;secondary-title&gt;Genome Res&lt;/secondary-title&gt;&lt;/titles&gt;&lt;pages&gt;1589-98&lt;/pages&gt;&lt;number&gt;8&lt;/number&gt;&lt;contributors&gt;&lt;authors&gt;&lt;author&gt;Dees, N. D.&lt;/author&gt;&lt;author&gt;Zhang, Q.&lt;/author&gt;&lt;author&gt;Kandoth, C.&lt;/author&gt;&lt;author&gt;Wendl, M. C.&lt;/author&gt;&lt;author&gt;Schierding, W.&lt;/author&gt;&lt;author&gt;Koboldt, D. C.&lt;/author&gt;&lt;author&gt;Mooney, T. B.&lt;/author&gt;&lt;author&gt;Callaway, M. B.&lt;/author&gt;&lt;author&gt;Dooling, D.&lt;/author&gt;&lt;author&gt;Mardis, E. R.&lt;/author&gt;&lt;author&gt;Wilson, R. K.&lt;/author&gt;&lt;author&gt;Ding, L.&lt;/author&gt;&lt;/authors&gt;&lt;/contributors&gt;&lt;language&gt;eng&lt;/language&gt;&lt;added-date format="utc"&gt;1475421139&lt;/added-date&gt;&lt;ref-type name="Journal Article"&gt;17&lt;/ref-type&gt;&lt;rec-number&gt;74&lt;/rec-number&gt;&lt;last-updated-date format="utc"&gt;1475421139&lt;/last-updated-date&gt;&lt;accession-num&gt;22759861&lt;/accession-num&gt;&lt;electronic-resource-num&gt;10.1101/gr.134635.111&lt;/electronic-resource-num&gt;&lt;volume&gt;22&lt;/volume&gt;&lt;/record&gt;&lt;/Cite&gt;&lt;/EndNote&gt;</w:instrText>
      </w:r>
      <w:r>
        <w:fldChar w:fldCharType="separate"/>
      </w:r>
      <w:r>
        <w:rPr>
          <w:noProof/>
        </w:rPr>
        <w:t>(Dees, et al. 2012)</w:t>
      </w:r>
      <w:r>
        <w:fldChar w:fldCharType="end"/>
      </w:r>
      <w:r w:rsidRPr="001F3B98">
        <w:t xml:space="preserve"> or </w:t>
      </w:r>
      <w:r w:rsidRPr="00C645D5">
        <w:t>genes with recurrent copy number and structural aberrations</w:t>
      </w:r>
      <w:r>
        <w:t xml:space="preserve"> </w:t>
      </w:r>
      <w:r w:rsidRPr="00EF4481">
        <w:fldChar w:fldCharType="begin"/>
      </w:r>
      <w:r>
        <w:instrText xml:space="preserve"> ADDIN EN.CITE &lt;EndNote&gt;&lt;Cite&gt;&lt;Author&gt;Raphael&lt;/Author&gt;&lt;Year&gt;2014&lt;/Year&gt;&lt;IDText&gt;Identifying driver mutations in sequenced cancer genomes: computational approaches to enable precision medicine&lt;/IDText&gt;&lt;DisplayText&gt;(Raphael, et al. 2014)&lt;/DisplayText&gt;&lt;record&gt;&lt;urls&gt;&lt;related-urls&gt;&lt;url&gt;https://www.ncbi.nlm.nih.gov/pubmed/24479672&lt;/url&gt;&lt;/related-urls&gt;&lt;/urls&gt;&lt;isbn&gt;1756-994X&lt;/isbn&gt;&lt;custom2&gt;PMC3978567&lt;/custom2&gt;&lt;titles&gt;&lt;title&gt;Identifying driver mutations in sequenced cancer genomes: computational approaches to enable precision medicine&lt;/title&gt;&lt;secondary-title&gt;Genome Med&lt;/secondary-title&gt;&lt;/titles&gt;&lt;pages&gt;5&lt;/pages&gt;&lt;number&gt;1&lt;/number&gt;&lt;contributors&gt;&lt;authors&gt;&lt;author&gt;Raphael, B. J.&lt;/author&gt;&lt;author&gt;Dobson, J. R.&lt;/author&gt;&lt;author&gt;Oesper, L.&lt;/author&gt;&lt;author&gt;Vandin, F.&lt;/author&gt;&lt;/authors&gt;&lt;/contributors&gt;&lt;language&gt;eng&lt;/language&gt;&lt;added-date format="utc"&gt;1473776862&lt;/added-date&gt;&lt;ref-type name="Journal Article"&gt;17&lt;/ref-type&gt;&lt;dates&gt;&lt;year&gt;2014&lt;/year&gt;&lt;/dates&gt;&lt;rec-number&gt;52&lt;/rec-number&gt;&lt;last-updated-date format="utc"&gt;1473776862&lt;/last-updated-date&gt;&lt;accession-num&gt;24479672&lt;/accession-num&gt;&lt;electronic-resource-num&gt;10.1186/gm524&lt;/electronic-resource-num&gt;&lt;volume&gt;6&lt;/volume&gt;&lt;/record&gt;&lt;/Cite&gt;&lt;/EndNote&gt;</w:instrText>
      </w:r>
      <w:r w:rsidRPr="00EF4481">
        <w:fldChar w:fldCharType="separate"/>
      </w:r>
      <w:r>
        <w:rPr>
          <w:noProof/>
        </w:rPr>
        <w:t>(Raphael, et al. 2014)</w:t>
      </w:r>
      <w:r w:rsidRPr="00EF4481">
        <w:fldChar w:fldCharType="end"/>
      </w:r>
      <w:r w:rsidRPr="005040BC">
        <w:t xml:space="preserve">. </w:t>
      </w:r>
      <w:r w:rsidRPr="00EF4481">
        <w:t xml:space="preserve">Driver mutations can be used as biomarkers </w:t>
      </w:r>
      <w:r w:rsidRPr="005025A4">
        <w:t xml:space="preserve">to enable </w:t>
      </w:r>
      <w:r w:rsidRPr="00D10BE4">
        <w:t>treatment decision and prognosis</w:t>
      </w:r>
      <w:r w:rsidRPr="008C3958">
        <w:t xml:space="preserve"> in </w:t>
      </w:r>
      <w:r w:rsidRPr="00FA4344">
        <w:t xml:space="preserve">cancer. </w:t>
      </w:r>
    </w:p>
    <w:p w14:paraId="6A78906B" w14:textId="77777777" w:rsidR="00D93DE4" w:rsidRDefault="00D93DE4"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6BF08887" w14:textId="77777777" w:rsidTr="005C4E88">
        <w:tc>
          <w:tcPr>
            <w:tcW w:w="9457" w:type="dxa"/>
            <w:tcBorders>
              <w:top w:val="nil"/>
              <w:left w:val="nil"/>
              <w:bottom w:val="nil"/>
              <w:right w:val="nil"/>
            </w:tcBorders>
          </w:tcPr>
          <w:p w14:paraId="2E493FE6" w14:textId="6B2B34F7" w:rsidR="00D93DE4" w:rsidRDefault="005416C9" w:rsidP="00294AC9">
            <w:pPr>
              <w:pStyle w:val="ListParagraph"/>
            </w:pPr>
            <w:r>
              <w:t xml:space="preserve">     </w:t>
            </w:r>
            <w:r w:rsidR="00D93DE4">
              <w:rPr>
                <w:noProof/>
              </w:rPr>
              <w:drawing>
                <wp:inline distT="0" distB="0" distL="0" distR="0" wp14:anchorId="6208286D" wp14:editId="3CCF5852">
                  <wp:extent cx="4660251" cy="4064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6-10-09 at 21.16.00.png"/>
                          <pic:cNvPicPr/>
                        </pic:nvPicPr>
                        <pic:blipFill rotWithShape="1">
                          <a:blip r:embed="rId18">
                            <a:extLst>
                              <a:ext uri="{28A0092B-C50C-407E-A947-70E740481C1C}">
                                <a14:useLocalDpi xmlns:a14="http://schemas.microsoft.com/office/drawing/2010/main" val="0"/>
                              </a:ext>
                            </a:extLst>
                          </a:blip>
                          <a:srcRect l="17494" t="23438" r="40273" b="17641"/>
                          <a:stretch/>
                        </pic:blipFill>
                        <pic:spPr bwMode="auto">
                          <a:xfrm>
                            <a:off x="0" y="0"/>
                            <a:ext cx="4695092" cy="4094383"/>
                          </a:xfrm>
                          <a:prstGeom prst="rect">
                            <a:avLst/>
                          </a:prstGeom>
                          <a:ln>
                            <a:noFill/>
                          </a:ln>
                          <a:extLst>
                            <a:ext uri="{53640926-AAD7-44D8-BBD7-CCE9431645EC}">
                              <a14:shadowObscured xmlns:a14="http://schemas.microsoft.com/office/drawing/2010/main"/>
                            </a:ext>
                          </a:extLst>
                        </pic:spPr>
                      </pic:pic>
                    </a:graphicData>
                  </a:graphic>
                </wp:inline>
              </w:drawing>
            </w:r>
          </w:p>
          <w:p w14:paraId="4B252B07" w14:textId="30A7D92B" w:rsidR="00D93DE4" w:rsidRDefault="00D93DE4" w:rsidP="00CE3AFA">
            <w:pPr>
              <w:pStyle w:val="Caption"/>
              <w:rPr>
                <w:szCs w:val="22"/>
              </w:rPr>
            </w:pPr>
            <w:bookmarkStart w:id="47" w:name="_Ref464482206"/>
            <w:bookmarkStart w:id="48" w:name="_Toc464602349"/>
            <w:bookmarkStart w:id="49" w:name="_Toc464603678"/>
            <w:r>
              <w:t xml:space="preserve">Figure </w:t>
            </w:r>
            <w:fldSimple w:instr=" SEQ Figure \* ARABIC ">
              <w:r w:rsidR="0088566C">
                <w:rPr>
                  <w:noProof/>
                </w:rPr>
                <w:t>11</w:t>
              </w:r>
            </w:fldSimple>
            <w:bookmarkEnd w:id="47"/>
            <w:r>
              <w:t xml:space="preserve">. </w:t>
            </w:r>
            <w:r w:rsidRPr="00D41020">
              <w:rPr>
                <w:rStyle w:val="NoSpacingChar"/>
              </w:rPr>
              <w:t>A few popular software for identifying driver mutations from passenger mutations</w:t>
            </w:r>
            <w:r>
              <w:rPr>
                <w:rStyle w:val="NoSpacingChar"/>
              </w:rPr>
              <w:t xml:space="preserve"> </w:t>
            </w:r>
            <w:r w:rsidRPr="00D41020">
              <w:rPr>
                <w:rStyle w:val="NoSpacingChar"/>
              </w:rPr>
              <w:fldChar w:fldCharType="begin"/>
            </w:r>
            <w:r w:rsidRPr="00D41020">
              <w:rPr>
                <w:rStyle w:val="NoSpacingChar"/>
              </w:rPr>
              <w:instrText xml:space="preserve"> ADDIN EN.CITE &lt;EndNote&gt;&lt;Cite&gt;&lt;Author&gt;Vivien&lt;/Author&gt;&lt;Year&gt;2014&lt;/Year&gt;&lt;IDText&gt;Cancer genomes: discerning drivers from passengers&lt;/IDText&gt;&lt;DisplayText&gt;(Marx 2014)&lt;/DisplayText&gt;&lt;record&gt;&lt;titles&gt;&lt;title&gt;Cancer genomes: discerning drivers from passengers&lt;/title&gt;&lt;/titles&gt;&lt;pages&gt;375–379     (2014)&lt;/pages&gt;&lt;number&gt;doi:10.1038/nmeth.2891&lt;/number&gt;&lt;contributors&gt;&lt;authors&gt;&lt;author&gt;Vivien Marx&lt;/author&gt;&lt;/authors&gt;&lt;/contributors&gt;&lt;added-date format="utc"&gt;1476040925&lt;/added-date&gt;&lt;ref-type name="Generic"&gt;13&lt;/ref-type&gt;&lt;dates&gt;&lt;year&gt;2014&lt;/year&gt;&lt;/dates&gt;&lt;rec-number&gt;114&lt;/rec-number&gt;&lt;publisher&gt;Nature Methods&lt;/publisher&gt;&lt;last-updated-date format="utc"&gt;1476041020&lt;/last-updated-date&gt;&lt;num-vols&gt;&lt;style face="bold" font="default" size="100%"&gt;11&lt;/style&gt;&lt;/num-vols&gt;&lt;/record&gt;&lt;/Cite&gt;&lt;/EndNote&gt;</w:instrText>
            </w:r>
            <w:r w:rsidRPr="00D41020">
              <w:rPr>
                <w:rStyle w:val="NoSpacingChar"/>
              </w:rPr>
              <w:fldChar w:fldCharType="separate"/>
            </w:r>
            <w:r w:rsidRPr="00D41020">
              <w:rPr>
                <w:rStyle w:val="NoSpacingChar"/>
              </w:rPr>
              <w:t>(Marx 2014)</w:t>
            </w:r>
            <w:r w:rsidRPr="00D41020">
              <w:rPr>
                <w:rStyle w:val="NoSpacingChar"/>
              </w:rPr>
              <w:fldChar w:fldCharType="end"/>
            </w:r>
            <w:r>
              <w:rPr>
                <w:szCs w:val="22"/>
              </w:rPr>
              <w:t>.</w:t>
            </w:r>
            <w:bookmarkEnd w:id="48"/>
            <w:bookmarkEnd w:id="49"/>
          </w:p>
        </w:tc>
      </w:tr>
    </w:tbl>
    <w:p w14:paraId="05B28CD8" w14:textId="77777777" w:rsidR="00D93DE4" w:rsidRDefault="00D93DE4" w:rsidP="00D93DE4">
      <w:pPr>
        <w:pStyle w:val="Heading5"/>
        <w:rPr>
          <w:rFonts w:asciiTheme="minorHAnsi" w:eastAsiaTheme="minorEastAsia" w:hAnsiTheme="minorHAnsi" w:cstheme="minorBidi"/>
          <w:color w:val="auto"/>
          <w:szCs w:val="22"/>
        </w:rPr>
      </w:pPr>
    </w:p>
    <w:p w14:paraId="2DD2003A" w14:textId="77777777" w:rsidR="00D93DE4" w:rsidRPr="00E017C8" w:rsidRDefault="00D93DE4" w:rsidP="00D93DE4">
      <w:pPr>
        <w:pStyle w:val="Heading5"/>
      </w:pPr>
      <w:r w:rsidRPr="00E017C8">
        <w:t xml:space="preserve">Mutational signature </w:t>
      </w:r>
    </w:p>
    <w:p w14:paraId="6C5F8F07" w14:textId="03C7683E" w:rsidR="00D93DE4" w:rsidRDefault="00D93DE4" w:rsidP="00294AC9">
      <w:pPr>
        <w:pStyle w:val="ListParagraph"/>
      </w:pPr>
      <w:r>
        <w:t xml:space="preserve">The detection of mutational signature is a relatively new area that emerged thanks to the accumulation of sequencing data on cohorts of tumors. It is based on a mathematical model for the detection of patterns of somatic mutations in </w:t>
      </w:r>
      <w:r>
        <w:lastRenderedPageBreak/>
        <w:t xml:space="preserve">cancer cells that reflect the mutational processes at play in the cancer cells such as for example due to UV exposure. It has been shown that cells acquire preferentially C&gt;T and CC&gt;TT mutations under UV irradiation </w:t>
      </w:r>
      <w:r>
        <w:fldChar w:fldCharType="begin"/>
      </w:r>
      <w:r>
        <w:instrText xml:space="preserve"> ADDIN EN.CITE &lt;EndNote&gt;&lt;Cite&gt;&lt;Author&gt;HOWARD&lt;/Author&gt;&lt;Year&gt;1964&lt;/Year&gt;&lt;IDText&gt;IDENTIFICATION OF THE ALTERED BASES IN MUTATED SINGLE-STRANDED DNA. II. IN VIVO MUTAGENESIS BY 5-BROMODEOXYURIDINE AND 2-AMINOPURINE&lt;/IDText&gt;&lt;DisplayText&gt;(HOWARD and TESSMAN 1964)&lt;/DisplayText&gt;&lt;record&gt;&lt;dates&gt;&lt;pub-dates&gt;&lt;date&gt;Aug&lt;/date&gt;&lt;/pub-dates&gt;&lt;year&gt;1964&lt;/year&gt;&lt;/dates&gt;&lt;keywords&gt;&lt;keyword&gt;2-Aminopurine&lt;/keyword&gt;&lt;keyword&gt;Adenine&lt;/keyword&gt;&lt;keyword&gt;Antineoplastic Agents&lt;/keyword&gt;&lt;keyword&gt;Bromodeoxyuridine&lt;/keyword&gt;&lt;keyword&gt;Coliphages&lt;/keyword&gt;&lt;keyword&gt;Cytosine&lt;/keyword&gt;&lt;keyword&gt;Cytosine Nucleotides&lt;/keyword&gt;&lt;keyword&gt;DNA&lt;/keyword&gt;&lt;keyword&gt;DNA, Single-Stranded&lt;/keyword&gt;&lt;keyword&gt;DNA, Viral&lt;/keyword&gt;&lt;keyword&gt;Guanine&lt;/keyword&gt;&lt;keyword&gt;Guanine Nucleotides&lt;/keyword&gt;&lt;keyword&gt;Mutagenesis&lt;/keyword&gt;&lt;keyword&gt;Mutation&lt;/keyword&gt;&lt;keyword&gt;Nucleosides&lt;/keyword&gt;&lt;keyword&gt;Purines&lt;/keyword&gt;&lt;keyword&gt;Research&lt;/keyword&gt;&lt;keyword&gt;Thymidine&lt;/keyword&gt;&lt;keyword&gt;Thymine&lt;/keyword&gt;&lt;/keywords&gt;&lt;urls&gt;&lt;related-urls&gt;&lt;url&gt;https://www.ncbi.nlm.nih.gov/pubmed/14202272&lt;/url&gt;&lt;/related-urls&gt;&lt;/urls&gt;&lt;isbn&gt;0022-2836&lt;/isbn&gt;&lt;titles&gt;&lt;title&gt;IDENTIFICATION OF THE ALTERED BASES IN MUTATED SINGLE-STRANDED DNA. II. IN VIVO MUTAGENESIS BY 5-BROMODEOXYURIDINE AND 2-AMINOPURINE&lt;/title&gt;&lt;secondary-title&gt;J Mol Biol&lt;/secondary-title&gt;&lt;/titles&gt;&lt;pages&gt;364-71&lt;/pages&gt;&lt;contributors&gt;&lt;authors&gt;&lt;author&gt;HOWARD, B. D.&lt;/author&gt;&lt;author&gt;TESSMAN, I.&lt;/author&gt;&lt;/authors&gt;&lt;/contributors&gt;&lt;language&gt;eng&lt;/language&gt;&lt;added-date format="utc"&gt;1474561862&lt;/added-date&gt;&lt;ref-type name="Journal Article"&gt;17&lt;/ref-type&gt;&lt;rec-number&gt;69&lt;/rec-number&gt;&lt;last-updated-date format="utc"&gt;1474561862&lt;/last-updated-date&gt;&lt;accession-num&gt;14202272&lt;/accession-num&gt;&lt;volume&gt;9&lt;/volume&gt;&lt;/record&gt;&lt;/Cite&gt;&lt;/EndNote&gt;</w:instrText>
      </w:r>
      <w:r>
        <w:fldChar w:fldCharType="separate"/>
      </w:r>
      <w:r>
        <w:t>(HOWARD and TESSMAN 1964)</w:t>
      </w:r>
      <w:r>
        <w:fldChar w:fldCharType="end"/>
      </w:r>
      <w:r>
        <w:t>. A mutational signature is represented by the distribution of 96 types of mutation (each mutation can take 6 forms: C&gt;A, C&gt;G, C&gt;T, T&gt;A, T&gt;C, T&gt;G, leading to 96 types of mutation when taking into consideration the nucleotide just before (4 possibilities) and the one just after (4 possibilities) the mutated position) (</w:t>
      </w:r>
      <w:fldSimple w:instr=" REF _Ref464482228 ">
        <w:r w:rsidR="0088566C">
          <w:t xml:space="preserve">Figure </w:t>
        </w:r>
        <w:r w:rsidR="0088566C">
          <w:rPr>
            <w:noProof/>
          </w:rPr>
          <w:t>12</w:t>
        </w:r>
      </w:fldSimple>
      <w:r w:rsidR="00894D50">
        <w:t>)</w:t>
      </w:r>
      <w:r>
        <w:t xml:space="preserve">. Studies have shown that by modeling the mutational pattern of a large number of tumors and their clinical information using </w:t>
      </w:r>
      <w:r w:rsidRPr="002116AB">
        <w:t>matrix decomposition method</w:t>
      </w:r>
      <w:r>
        <w:t xml:space="preserve">, strong correlations can be observed between some mutational signatures and known mutagens </w:t>
      </w:r>
      <w:r>
        <w:fldChar w:fldCharType="begin">
          <w:fldData xml:space="preserve">PEVuZE5vdGU+PENpdGU+PEF1dGhvcj5BbGV4YW5kcm92PC9BdXRob3I+PFllYXI+MjAxMzwvWWVh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==
</w:fldData>
        </w:fldChar>
      </w:r>
      <w:r>
        <w:instrText xml:space="preserve"> ADDIN EN.CITE </w:instrText>
      </w:r>
      <w:r>
        <w:fldChar w:fldCharType="begin">
          <w:fldData xml:space="preserve">PEVuZE5vdGU+PENpdGU+PEF1dGhvcj5BbGV4YW5kcm92PC9BdXRob3I+PFllYXI+MjAxMzwvWWVh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==
</w:fldData>
        </w:fldChar>
      </w:r>
      <w:r>
        <w:instrText xml:space="preserve"> ADDIN EN.CITE.DATA </w:instrText>
      </w:r>
      <w:r>
        <w:fldChar w:fldCharType="end"/>
      </w:r>
      <w:r>
        <w:fldChar w:fldCharType="separate"/>
      </w:r>
      <w:r>
        <w:t>(Alexandrov, et al. 2013)</w:t>
      </w:r>
      <w:r>
        <w:fldChar w:fldCharType="end"/>
      </w:r>
      <w:r>
        <w:t xml:space="preserve">. </w:t>
      </w:r>
      <w:r w:rsidRPr="00404793">
        <w:rPr>
          <w:i/>
        </w:rPr>
        <w:t>Alexandrov et al</w:t>
      </w:r>
      <w:r w:rsidR="00BC162D">
        <w:rPr>
          <w:i/>
        </w:rPr>
        <w:t>.</w:t>
      </w:r>
      <w:r>
        <w:t xml:space="preserve"> identified and validated 21 mutational signatures in human cancer. Most of these signatures have distinct mutational distribution, for example the signature 3 has </w:t>
      </w:r>
      <w:r w:rsidRPr="00A150C3">
        <w:t>a</w:t>
      </w:r>
      <w:r>
        <w:t>n</w:t>
      </w:r>
      <w:r w:rsidRPr="00A150C3">
        <w:t xml:space="preserve"> </w:t>
      </w:r>
      <w:r>
        <w:t>even</w:t>
      </w:r>
      <w:r w:rsidRPr="00A150C3">
        <w:t xml:space="preserve"> representation of all 96 mutations </w:t>
      </w:r>
      <w:r>
        <w:t>while the signature 1 is mainly represented by C&gt;T mutations (</w:t>
      </w:r>
      <w:fldSimple w:instr=" REF _Ref464482228 ">
        <w:r w:rsidR="0088566C">
          <w:t xml:space="preserve">Figure </w:t>
        </w:r>
        <w:r w:rsidR="0088566C">
          <w:rPr>
            <w:noProof/>
          </w:rPr>
          <w:t>12</w:t>
        </w:r>
      </w:fldSimple>
      <w:r>
        <w:t xml:space="preserve">). </w:t>
      </w:r>
    </w:p>
    <w:p w14:paraId="28FEF735" w14:textId="77777777" w:rsidR="00D93DE4" w:rsidRDefault="00D93DE4" w:rsidP="00294AC9">
      <w:pPr>
        <w:pStyle w:val="ListParagraph"/>
      </w:pPr>
    </w:p>
    <w:p w14:paraId="585E62E0" w14:textId="77777777" w:rsidR="00D93DE4" w:rsidRDefault="00D93DE4" w:rsidP="00294AC9">
      <w:pPr>
        <w:pStyle w:val="ListParagraph"/>
      </w:pPr>
    </w:p>
    <w:p w14:paraId="3804152D" w14:textId="739BC9F5" w:rsidR="00D93DE4" w:rsidRDefault="005416C9" w:rsidP="00294AC9">
      <w:pPr>
        <w:pStyle w:val="ListParagraph"/>
      </w:pPr>
      <w:r>
        <w:t xml:space="preserve">        </w:t>
      </w:r>
      <w:r w:rsidR="00D93DE4">
        <w:rPr>
          <w:noProof/>
        </w:rPr>
        <w:drawing>
          <wp:inline distT="0" distB="0" distL="0" distR="0" wp14:anchorId="23ABF245" wp14:editId="1679F8BE">
            <wp:extent cx="4699635" cy="21006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tationalS.png"/>
                    <pic:cNvPicPr/>
                  </pic:nvPicPr>
                  <pic:blipFill>
                    <a:blip r:embed="rId19">
                      <a:extLst>
                        <a:ext uri="{28A0092B-C50C-407E-A947-70E740481C1C}">
                          <a14:useLocalDpi xmlns:a14="http://schemas.microsoft.com/office/drawing/2010/main" val="0"/>
                        </a:ext>
                      </a:extLst>
                    </a:blip>
                    <a:stretch>
                      <a:fillRect/>
                    </a:stretch>
                  </pic:blipFill>
                  <pic:spPr>
                    <a:xfrm>
                      <a:off x="0" y="0"/>
                      <a:ext cx="4733727" cy="2115919"/>
                    </a:xfrm>
                    <a:prstGeom prst="rect">
                      <a:avLst/>
                    </a:prstGeom>
                  </pic:spPr>
                </pic:pic>
              </a:graphicData>
            </a:graphic>
          </wp:inline>
        </w:drawing>
      </w:r>
    </w:p>
    <w:p w14:paraId="0FAD251C" w14:textId="77777777" w:rsidR="00D93DE4" w:rsidRDefault="00D93DE4" w:rsidP="00294AC9">
      <w:pPr>
        <w:pStyle w:val="ListParagraph"/>
      </w:pPr>
    </w:p>
    <w:p w14:paraId="00755AC6" w14:textId="0C717F3C" w:rsidR="00D93DE4" w:rsidRPr="00724858" w:rsidRDefault="00D93DE4" w:rsidP="00D93DE4">
      <w:pPr>
        <w:pStyle w:val="Caption"/>
        <w:ind w:left="397"/>
        <w:rPr>
          <w:rFonts w:ascii="Apple Symbols" w:hAnsi="Apple Symbols" w:cs="Apple Symbols"/>
        </w:rPr>
      </w:pPr>
      <w:bookmarkStart w:id="50" w:name="_Ref464482228"/>
      <w:bookmarkStart w:id="51" w:name="_Toc464602350"/>
      <w:bookmarkStart w:id="52" w:name="_Toc464603679"/>
      <w:r>
        <w:lastRenderedPageBreak/>
        <w:t xml:space="preserve">Figure </w:t>
      </w:r>
      <w:fldSimple w:instr=" SEQ Figure \* ARABIC ">
        <w:r w:rsidR="0088566C">
          <w:rPr>
            <w:noProof/>
          </w:rPr>
          <w:t>12</w:t>
        </w:r>
      </w:fldSimple>
      <w:bookmarkEnd w:id="50"/>
      <w:r>
        <w:t xml:space="preserve">. </w:t>
      </w:r>
      <w:r w:rsidRPr="00D41020">
        <w:rPr>
          <w:rStyle w:val="NoSpacingChar"/>
        </w:rPr>
        <w:t>Three mutational signatures illustrated by the contribution of different mutation types (A), the presence of each signature in different cancer types (B) Alexandrov, et al. 2013.</w:t>
      </w:r>
      <w:bookmarkEnd w:id="51"/>
      <w:bookmarkEnd w:id="52"/>
    </w:p>
    <w:p w14:paraId="312808DD" w14:textId="77777777" w:rsidR="00D93DE4" w:rsidRDefault="00D93DE4" w:rsidP="00294AC9">
      <w:pPr>
        <w:pStyle w:val="ListParagraph"/>
      </w:pPr>
    </w:p>
    <w:p w14:paraId="67E8E332" w14:textId="77777777" w:rsidR="00D93DE4" w:rsidRPr="004C6EE0" w:rsidRDefault="00D93DE4" w:rsidP="00294AC9">
      <w:pPr>
        <w:pStyle w:val="ListParagraph"/>
      </w:pPr>
      <w:r>
        <w:t>Mutational signatures can obviously reveal the biological processes of the origin of mutation in human but it still remains a research area of the utility of mutational signature in clinical use.</w:t>
      </w:r>
      <w:r w:rsidRPr="004C6EE0">
        <w:t xml:space="preserve"> </w:t>
      </w:r>
    </w:p>
    <w:p w14:paraId="6C60E37E" w14:textId="77777777" w:rsidR="00D93DE4" w:rsidRDefault="00D93DE4" w:rsidP="00294AC9">
      <w:pPr>
        <w:pStyle w:val="ListParagraph"/>
      </w:pPr>
    </w:p>
    <w:p w14:paraId="5C0457B3" w14:textId="77777777" w:rsidR="00D93DE4" w:rsidRPr="00E017C8" w:rsidRDefault="00D93DE4" w:rsidP="00D93DE4">
      <w:pPr>
        <w:pStyle w:val="Heading5"/>
      </w:pPr>
      <w:r>
        <w:t>G</w:t>
      </w:r>
      <w:r w:rsidRPr="00E017C8">
        <w:t xml:space="preserve">ene network/interaction discovery </w:t>
      </w:r>
    </w:p>
    <w:p w14:paraId="2DA562D8" w14:textId="496D7614" w:rsidR="00D93DE4" w:rsidRDefault="00D93DE4" w:rsidP="00294AC9">
      <w:pPr>
        <w:pStyle w:val="ListParagraph"/>
      </w:pPr>
      <w:r w:rsidRPr="00315957">
        <w:t xml:space="preserve">There are about 20,000 genes </w:t>
      </w:r>
      <w:r>
        <w:t xml:space="preserve">in a </w:t>
      </w:r>
      <w:r w:rsidRPr="00315957">
        <w:t>human</w:t>
      </w:r>
      <w:r w:rsidR="0084125E">
        <w:t xml:space="preserve"> cell</w:t>
      </w:r>
      <w:r w:rsidRPr="00315957">
        <w:t xml:space="preserve">, all these genes work in interaction with other genes to form a network, also called pathways, in order to carry out cellular processes of different functions. It is therefore important to identify various pathways to obtain a coherent global picture of cellular activity. Given the huge number of genes and the complex interactions undergoing in </w:t>
      </w:r>
      <w:r>
        <w:t xml:space="preserve">the </w:t>
      </w:r>
      <w:r w:rsidRPr="00315957">
        <w:t xml:space="preserve">cells, it is impossible to study pathways at a whole genome scale manually. </w:t>
      </w:r>
    </w:p>
    <w:p w14:paraId="3CCDB2C3" w14:textId="77777777" w:rsidR="00D93DE4" w:rsidRDefault="00D93DE4" w:rsidP="002B35C0">
      <w:pPr>
        <w:pStyle w:val="ListParagraph"/>
        <w:jc w:val="center"/>
      </w:pPr>
      <w:r>
        <w:rPr>
          <w:noProof/>
        </w:rPr>
        <w:drawing>
          <wp:inline distT="0" distB="0" distL="0" distR="0" wp14:anchorId="604842ED" wp14:editId="4F3C56E3">
            <wp:extent cx="2818151" cy="226314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enenetwork.png"/>
                    <pic:cNvPicPr/>
                  </pic:nvPicPr>
                  <pic:blipFill rotWithShape="1">
                    <a:blip r:embed="rId20">
                      <a:extLst>
                        <a:ext uri="{28A0092B-C50C-407E-A947-70E740481C1C}">
                          <a14:useLocalDpi xmlns:a14="http://schemas.microsoft.com/office/drawing/2010/main" val="0"/>
                        </a:ext>
                      </a:extLst>
                    </a:blip>
                    <a:srcRect r="7061" b="9755"/>
                    <a:stretch/>
                  </pic:blipFill>
                  <pic:spPr bwMode="auto">
                    <a:xfrm>
                      <a:off x="0" y="0"/>
                      <a:ext cx="2830917" cy="2273392"/>
                    </a:xfrm>
                    <a:prstGeom prst="rect">
                      <a:avLst/>
                    </a:prstGeom>
                    <a:ln>
                      <a:noFill/>
                    </a:ln>
                    <a:extLst>
                      <a:ext uri="{53640926-AAD7-44D8-BBD7-CCE9431645EC}">
                        <a14:shadowObscured xmlns:a14="http://schemas.microsoft.com/office/drawing/2010/main"/>
                      </a:ext>
                    </a:extLst>
                  </pic:spPr>
                </pic:pic>
              </a:graphicData>
            </a:graphic>
          </wp:inline>
        </w:drawing>
      </w:r>
    </w:p>
    <w:p w14:paraId="3A4FC8D1" w14:textId="0DB9EABE" w:rsidR="00D93DE4" w:rsidRDefault="00D93DE4" w:rsidP="00D93DE4">
      <w:pPr>
        <w:pStyle w:val="Caption"/>
        <w:ind w:left="397"/>
        <w:rPr>
          <w:rStyle w:val="NoSpacingChar"/>
        </w:rPr>
      </w:pPr>
      <w:bookmarkStart w:id="53" w:name="_Ref464482264"/>
      <w:bookmarkStart w:id="54" w:name="_Toc464602351"/>
      <w:bookmarkStart w:id="55" w:name="_Toc464603680"/>
      <w:r>
        <w:t xml:space="preserve">Figure </w:t>
      </w:r>
      <w:fldSimple w:instr=" SEQ Figure \* ARABIC ">
        <w:r w:rsidR="0088566C">
          <w:rPr>
            <w:noProof/>
          </w:rPr>
          <w:t>13</w:t>
        </w:r>
      </w:fldSimple>
      <w:bookmarkEnd w:id="53"/>
      <w:r>
        <w:t xml:space="preserve">. </w:t>
      </w:r>
      <w:r w:rsidRPr="00B80248">
        <w:rPr>
          <w:rStyle w:val="NoSpacingChar"/>
        </w:rPr>
        <w:t xml:space="preserve">An example of gene network constructed by bioPIXIE using </w:t>
      </w:r>
      <w:r w:rsidRPr="00EF7270">
        <w:rPr>
          <w:rStyle w:val="NoSpacingChar"/>
        </w:rPr>
        <w:t>genome-wide data</w:t>
      </w:r>
      <w:r>
        <w:rPr>
          <w:rStyle w:val="NoSpacingChar"/>
        </w:rPr>
        <w:t xml:space="preserve"> such as microarray expression data and gene-gene co-localization data</w:t>
      </w:r>
      <w:r w:rsidRPr="00B80248">
        <w:rPr>
          <w:rStyle w:val="NoSpacingChar"/>
        </w:rPr>
        <w:t xml:space="preserve"> </w:t>
      </w:r>
      <w:r w:rsidRPr="00B80248">
        <w:rPr>
          <w:rStyle w:val="NoSpacingChar"/>
        </w:rPr>
        <w:fldChar w:fldCharType="begin"/>
      </w:r>
      <w:r w:rsidRPr="00B80248">
        <w:rPr>
          <w:rStyle w:val="NoSpacingChar"/>
        </w:rPr>
        <w:instrText xml:space="preserve"> ADDIN EN.CITE &lt;EndNote&gt;&lt;Cite&gt;&lt;Author&gt;Myers&lt;/Author&gt;&lt;Year&gt;2009&lt;/Year&gt;&lt;IDText&gt;Discovering biological networks from diverse functional genomic data&lt;/IDText&gt;&lt;DisplayText&gt;(Myers, Chiriac, and Troyanskaya 2009)&lt;/DisplayText&gt;&lt;record&gt;&lt;keywords&gt;&lt;keyword&gt;Database Management Systems&lt;/keyword&gt;&lt;keyword&gt;Databases, Genetic&lt;/keyword&gt;&lt;keyword&gt;Genome&lt;/keyword&gt;&lt;keyword&gt;Genomics&lt;/keyword&gt;&lt;keyword&gt;Metabolic Networks and Pathways&lt;/keyword&gt;&lt;keyword&gt;Protein Interaction Mapping&lt;/keyword&gt;&lt;/keywords&gt;&lt;urls&gt;&lt;related-urls&gt;&lt;url&gt;https://www.ncbi.nlm.nih.gov/pubmed/19597785&lt;/url&gt;&lt;/related-urls&gt;&lt;/urls&gt;&lt;isbn&gt;1064-3745&lt;/isbn&gt;&lt;titles&gt;&lt;title&gt;Discovering biological networks from diverse functional genomic data&lt;/title&gt;&lt;secondary-title&gt;Methods Mol Biol&lt;/secondary-title&gt;&lt;/titles&gt;&lt;pages&gt;157-75&lt;/pages&gt;&lt;contributors&gt;&lt;authors&gt;&lt;author&gt;Myers, C. L.&lt;/author&gt;&lt;author&gt;Chiriac, C.&lt;/author&gt;&lt;author&gt;Troyanskaya, O. G.&lt;/author&gt;&lt;/authors&gt;&lt;/contributors&gt;&lt;language&gt;eng&lt;/language&gt;&lt;added-date format="utc"&gt;1473848517&lt;/added-date&gt;&lt;ref-type name="Journal Article"&gt;17&lt;/ref-type&gt;&lt;dates&gt;&lt;year&gt;2009&lt;/year&gt;&lt;/dates&gt;&lt;rec-number&gt;63&lt;/rec-number&gt;&lt;last-updated-date format="utc"&gt;1473848517&lt;/last-updated-date&gt;&lt;accession-num&gt;19597785&lt;/accession-num&gt;&lt;electronic-resource-num&gt;10.1007/978-1-60761-175-2_9&lt;/electronic-resource-num&gt;&lt;volume&gt;563&lt;/volume&gt;&lt;/record&gt;&lt;/Cite&gt;&lt;/EndNote&gt;</w:instrText>
      </w:r>
      <w:r w:rsidRPr="00B80248">
        <w:rPr>
          <w:rStyle w:val="NoSpacingChar"/>
        </w:rPr>
        <w:fldChar w:fldCharType="separate"/>
      </w:r>
      <w:r w:rsidRPr="00B80248">
        <w:rPr>
          <w:rStyle w:val="NoSpacingChar"/>
        </w:rPr>
        <w:t>(Myers, Chiriac, and Troyanskaya 2009)</w:t>
      </w:r>
      <w:r w:rsidRPr="00B80248">
        <w:rPr>
          <w:rStyle w:val="NoSpacingChar"/>
        </w:rPr>
        <w:fldChar w:fldCharType="end"/>
      </w:r>
      <w:r w:rsidRPr="00D41020">
        <w:rPr>
          <w:rStyle w:val="NoSpacingChar"/>
        </w:rPr>
        <w:t>.</w:t>
      </w:r>
      <w:bookmarkEnd w:id="54"/>
      <w:bookmarkEnd w:id="55"/>
    </w:p>
    <w:p w14:paraId="21D7DBEF" w14:textId="77777777" w:rsidR="00D93DE4" w:rsidRDefault="00D93DE4" w:rsidP="00294AC9">
      <w:pPr>
        <w:pStyle w:val="ListParagraph"/>
      </w:pPr>
    </w:p>
    <w:p w14:paraId="711D29C7" w14:textId="2C2615E4" w:rsidR="00D93DE4" w:rsidRDefault="00D93DE4" w:rsidP="00294AC9">
      <w:pPr>
        <w:pStyle w:val="ListParagraph"/>
      </w:pPr>
      <w:r>
        <w:t>C</w:t>
      </w:r>
      <w:r w:rsidRPr="00315957">
        <w:t xml:space="preserve">omputational tools and mathematical models such as Naive Bayes model combined with gene expression data </w:t>
      </w:r>
      <w:r w:rsidRPr="00315957">
        <w:fldChar w:fldCharType="begin"/>
      </w:r>
      <w:r w:rsidRPr="00315957">
        <w:instrText xml:space="preserve"> ADDIN EN.CITE &lt;EndNote&gt;&lt;Cite&gt;&lt;Author&gt;Segal&lt;/Author&gt;&lt;Year&gt;2003&lt;/Year&gt;&lt;IDText&gt;Discovering molecular pathways from protein interaction and gene expression data&lt;/IDText&gt;&lt;DisplayText&gt;(Segal, Wang, and Koller 2003)&lt;/DisplayText&gt;&lt;record&gt;&lt;keywords&gt;&lt;keyword&gt;Algorithms&lt;/keyword&gt;&lt;keyword&gt;Artificial Intelligence&lt;/keyword&gt;&lt;keyword&gt;Gene Expression Profiling&lt;/keyword&gt;&lt;keyword&gt;Gene Expression Regulation&lt;/keyword&gt;&lt;keyword&gt;Models, Biological&lt;/keyword&gt;&lt;keyword&gt;Models, Statistical&lt;/keyword&gt;&lt;keyword&gt;Protein Interaction Mapping&lt;/keyword&gt;&lt;keyword&gt;Saccharomyces cerevisiae&lt;/keyword&gt;&lt;keyword&gt;Saccharomyces cerevisiae Proteins&lt;/keyword&gt;&lt;keyword&gt;Signal Transduction&lt;/keyword&gt;&lt;keyword&gt;Systems Integration&lt;/keyword&gt;&lt;keyword&gt;User-Computer Interface&lt;/keyword&gt;&lt;/keywords&gt;&lt;urls&gt;&lt;related-urls&gt;&lt;url&gt;https://www.ncbi.nlm.nih.gov/pubmed/12855469&lt;/url&gt;&lt;/related-urls&gt;&lt;/urls&gt;&lt;isbn&gt;1367-4803&lt;/isbn&gt;&lt;titles&gt;&lt;title&gt;Discovering molecular pathways from protein interaction and gene expression data&lt;/title&gt;&lt;secondary-title&gt;Bioinformatics&lt;/secondary-title&gt;&lt;/titles&gt;&lt;pages&gt;i264-71&lt;/pages&gt;&lt;contributors&gt;&lt;authors&gt;&lt;author&gt;Segal, E.&lt;/author&gt;&lt;author&gt;Wang, H.&lt;/author&gt;&lt;author&gt;Koller, D.&lt;/author&gt;&lt;/authors&gt;&lt;/contributors&gt;&lt;language&gt;eng&lt;/language&gt;&lt;added-date format="utc"&gt;1473848408&lt;/added-date&gt;&lt;ref-type name="Journal Article"&gt;17&lt;/ref-type&gt;&lt;dates&gt;&lt;year&gt;2003&lt;/year&gt;&lt;/dates&gt;&lt;rec-number&gt;62&lt;/rec-number&gt;&lt;last-updated-date format="utc"&gt;1473848408&lt;/last-updated-date&gt;&lt;accession-num&gt;12855469&lt;/accession-num&gt;&lt;volume&gt;19 Suppl 1&lt;/volume&gt;&lt;/record&gt;&lt;/Cite&gt;&lt;/EndNote&gt;</w:instrText>
      </w:r>
      <w:r w:rsidRPr="00315957">
        <w:fldChar w:fldCharType="separate"/>
      </w:r>
      <w:r w:rsidRPr="00315957">
        <w:t>(Segal, Wang, and Koller 2003)</w:t>
      </w:r>
      <w:r w:rsidRPr="00315957">
        <w:fldChar w:fldCharType="end"/>
      </w:r>
      <w:r w:rsidRPr="00315957">
        <w:t xml:space="preserve"> or other types of genomic data </w:t>
      </w:r>
      <w:r w:rsidRPr="00315957">
        <w:fldChar w:fldCharType="begin"/>
      </w:r>
      <w:r w:rsidRPr="00315957">
        <w:instrText xml:space="preserve"> ADDIN EN.CITE &lt;EndNote&gt;&lt;Cite&gt;&lt;Author&gt;Myers&lt;/Author&gt;&lt;Year&gt;2009&lt;/Year&gt;&lt;IDText&gt;Discovering biological networks from diverse functional genomic data&lt;/IDText&gt;&lt;DisplayText&gt;(Myers, Chiriac, and Troyanskaya 2009)&lt;/DisplayText&gt;&lt;record&gt;&lt;keywords&gt;&lt;keyword&gt;Database Management Systems&lt;/keyword&gt;&lt;keyword&gt;Databases, Genetic&lt;/keyword&gt;&lt;keyword&gt;Genome&lt;/keyword&gt;&lt;keyword&gt;Genomics&lt;/keyword&gt;&lt;keyword&gt;Metabolic Networks and Pathways&lt;/keyword&gt;&lt;keyword&gt;Protein Interaction Mapping&lt;/keyword&gt;&lt;/keywords&gt;&lt;urls&gt;&lt;related-urls&gt;&lt;url&gt;https://www.ncbi.nlm.nih.gov/pubmed/19597785&lt;/url&gt;&lt;/related-urls&gt;&lt;/urls&gt;&lt;isbn&gt;1064-3745&lt;/isbn&gt;&lt;titles&gt;&lt;title&gt;Discovering biological networks from diverse functional genomic data&lt;/title&gt;&lt;secondary-title&gt;Methods Mol Biol&lt;/secondary-title&gt;&lt;/titles&gt;&lt;pages&gt;157-75&lt;/pages&gt;&lt;contributors&gt;&lt;authors&gt;&lt;author&gt;Myers, C. L.&lt;/author&gt;&lt;author&gt;Chiriac, C.&lt;/author&gt;&lt;author&gt;Troyanskaya, O. G.&lt;/author&gt;&lt;/authors&gt;&lt;/contributors&gt;&lt;language&gt;eng&lt;/language&gt;&lt;added-date format="utc"&gt;1473848517&lt;/added-date&gt;&lt;ref-type name="Journal Article"&gt;17&lt;/ref-type&gt;&lt;dates&gt;&lt;year&gt;2009&lt;/year&gt;&lt;/dates&gt;&lt;rec-number&gt;63&lt;/rec-number&gt;&lt;last-updated-date format="utc"&gt;1473848517&lt;/last-updated-date&gt;&lt;accession-num&gt;19597785&lt;/accession-num&gt;&lt;electronic-resource-num&gt;10.1007/978-1-60761-175-2_9&lt;/electronic-resource-num&gt;&lt;volume&gt;563&lt;/volume&gt;&lt;/record&gt;&lt;/Cite&gt;&lt;/EndNote&gt;</w:instrText>
      </w:r>
      <w:r w:rsidRPr="00315957">
        <w:fldChar w:fldCharType="separate"/>
      </w:r>
      <w:r w:rsidRPr="00315957">
        <w:t>(Myers, Chiriac, and Troyanskaya 2009)</w:t>
      </w:r>
      <w:r w:rsidRPr="00315957">
        <w:fldChar w:fldCharType="end"/>
      </w:r>
      <w:r w:rsidRPr="00315957">
        <w:t xml:space="preserve"> can be used to discover gene-gene interactions and build functional pathways.</w:t>
      </w:r>
      <w:r w:rsidRPr="00315957" w:rsidDel="00C648B0">
        <w:t xml:space="preserve"> </w:t>
      </w:r>
      <w:r w:rsidRPr="00315957">
        <w:t xml:space="preserve">In particular, </w:t>
      </w:r>
      <w:r w:rsidRPr="00384B1E">
        <w:rPr>
          <w:i/>
        </w:rPr>
        <w:t>Myers, Chiriac, and Troyanskaya</w:t>
      </w:r>
      <w:r w:rsidRPr="00315957">
        <w:t xml:space="preserve"> have </w:t>
      </w:r>
      <w:r>
        <w:t>shown that, usi</w:t>
      </w:r>
      <w:r w:rsidRPr="00315957">
        <w:t>ng their method combine with genome-wide data</w:t>
      </w:r>
      <w:r>
        <w:t xml:space="preserve">, </w:t>
      </w:r>
      <w:r w:rsidRPr="00315957">
        <w:t xml:space="preserve">they could recover known functional gene networks </w:t>
      </w:r>
      <w:r>
        <w:t>as well as novel network components that were validated afterward by experiments (</w:t>
      </w:r>
      <w:fldSimple w:instr=" REF _Ref464482264 ">
        <w:r w:rsidR="0088566C">
          <w:t xml:space="preserve">Figure </w:t>
        </w:r>
        <w:r w:rsidR="0088566C">
          <w:rPr>
            <w:noProof/>
          </w:rPr>
          <w:t>13</w:t>
        </w:r>
      </w:fldSimple>
      <w:r>
        <w:t>)</w:t>
      </w:r>
      <w:r w:rsidRPr="00315957">
        <w:t xml:space="preserve">. </w:t>
      </w:r>
      <w:r>
        <w:t xml:space="preserve">This method can help us to better understand cellular biology by identifying </w:t>
      </w:r>
      <w:r w:rsidRPr="001040F3">
        <w:t xml:space="preserve">unknown components </w:t>
      </w:r>
      <w:r>
        <w:t>of</w:t>
      </w:r>
      <w:r w:rsidRPr="001040F3">
        <w:t xml:space="preserve"> </w:t>
      </w:r>
      <w:r>
        <w:t>pathways</w:t>
      </w:r>
      <w:r w:rsidRPr="001040F3">
        <w:t xml:space="preserve"> </w:t>
      </w:r>
      <w:r>
        <w:t>as well as the relationship between different pathways</w:t>
      </w:r>
      <w:r w:rsidR="00DE6C04">
        <w:t xml:space="preserve"> that involve in different biological changes such as diseases</w:t>
      </w:r>
      <w:r>
        <w:t>.</w:t>
      </w:r>
    </w:p>
    <w:p w14:paraId="5E51626F" w14:textId="77777777" w:rsidR="005C4E88" w:rsidRDefault="005C4E88" w:rsidP="00294AC9">
      <w:pPr>
        <w:pStyle w:val="ListParagraph"/>
      </w:pPr>
    </w:p>
    <w:p w14:paraId="733A3495" w14:textId="77777777" w:rsidR="005C4E88" w:rsidRDefault="005C4E88" w:rsidP="00294AC9">
      <w:pPr>
        <w:pStyle w:val="ListParagraph"/>
      </w:pPr>
    </w:p>
    <w:p w14:paraId="1B00266D" w14:textId="77777777" w:rsidR="005C4E88" w:rsidRDefault="005C4E88" w:rsidP="00294AC9">
      <w:pPr>
        <w:pStyle w:val="ListParagraph"/>
      </w:pPr>
    </w:p>
    <w:p w14:paraId="6FCEE575" w14:textId="77777777" w:rsidR="005C4E88" w:rsidRDefault="005C4E88" w:rsidP="00294AC9">
      <w:pPr>
        <w:pStyle w:val="ListParagraph"/>
      </w:pPr>
    </w:p>
    <w:p w14:paraId="6F45ACBE" w14:textId="77777777" w:rsidR="005C4E88" w:rsidRDefault="005C4E88" w:rsidP="00294AC9">
      <w:pPr>
        <w:pStyle w:val="ListParagraph"/>
      </w:pPr>
    </w:p>
    <w:p w14:paraId="5F00DCF3" w14:textId="77777777" w:rsidR="005C4E88" w:rsidRDefault="005C4E88" w:rsidP="00294AC9">
      <w:pPr>
        <w:pStyle w:val="ListParagraph"/>
      </w:pPr>
    </w:p>
    <w:p w14:paraId="3F292DB8" w14:textId="77777777" w:rsidR="005C4E88" w:rsidRDefault="005C4E88" w:rsidP="00294AC9">
      <w:pPr>
        <w:pStyle w:val="ListParagraph"/>
      </w:pPr>
    </w:p>
    <w:p w14:paraId="29CBC4B6" w14:textId="77777777" w:rsidR="005C4E88" w:rsidRDefault="005C4E88" w:rsidP="00294AC9">
      <w:pPr>
        <w:pStyle w:val="ListParagraph"/>
      </w:pPr>
    </w:p>
    <w:p w14:paraId="09463DEE" w14:textId="77777777" w:rsidR="005C4E88" w:rsidRDefault="005C4E88" w:rsidP="00294AC9">
      <w:pPr>
        <w:pStyle w:val="ListParagraph"/>
      </w:pPr>
    </w:p>
    <w:p w14:paraId="66C295B2" w14:textId="77777777" w:rsidR="005C4E88" w:rsidRDefault="005C4E88" w:rsidP="00294AC9">
      <w:pPr>
        <w:pStyle w:val="ListParagraph"/>
      </w:pPr>
    </w:p>
    <w:p w14:paraId="51F5BD62" w14:textId="77777777" w:rsidR="005C4E88" w:rsidRDefault="005C4E88" w:rsidP="00294AC9">
      <w:pPr>
        <w:pStyle w:val="ListParagraph"/>
      </w:pPr>
    </w:p>
    <w:p w14:paraId="5B6F2BC5" w14:textId="77777777" w:rsidR="005C4E88" w:rsidRDefault="005C4E88" w:rsidP="00294AC9">
      <w:pPr>
        <w:pStyle w:val="ListParagraph"/>
      </w:pPr>
    </w:p>
    <w:p w14:paraId="52EF163B" w14:textId="77777777" w:rsidR="005C4E88" w:rsidRDefault="005C4E88" w:rsidP="00294AC9">
      <w:pPr>
        <w:pStyle w:val="ListParagraph"/>
      </w:pPr>
    </w:p>
    <w:p w14:paraId="3934C454" w14:textId="77777777" w:rsidR="005C4E88" w:rsidRDefault="005C4E88" w:rsidP="00294AC9">
      <w:pPr>
        <w:pStyle w:val="ListParagraph"/>
      </w:pPr>
    </w:p>
    <w:p w14:paraId="385C9DC3" w14:textId="77777777" w:rsidR="005C4E88" w:rsidRDefault="005C4E88" w:rsidP="00294AC9">
      <w:pPr>
        <w:pStyle w:val="ListParagraph"/>
      </w:pPr>
    </w:p>
    <w:p w14:paraId="24BD80AD" w14:textId="7D8554B0" w:rsidR="00D93DE4" w:rsidRPr="001C341E" w:rsidRDefault="00D93DE4" w:rsidP="00D93DE4">
      <w:pPr>
        <w:pStyle w:val="Heading2"/>
      </w:pPr>
      <w:bookmarkStart w:id="56" w:name="_Toc468131441"/>
      <w:r w:rsidRPr="001C341E">
        <w:t>Personalized medicine</w:t>
      </w:r>
      <w:bookmarkEnd w:id="56"/>
    </w:p>
    <w:p w14:paraId="14FE420B" w14:textId="77777777" w:rsidR="00D93DE4" w:rsidRDefault="00D93DE4" w:rsidP="00294AC9">
      <w:pPr>
        <w:pStyle w:val="ListParagraph"/>
      </w:pPr>
      <w:r w:rsidRPr="001C341E">
        <w:t>In all types of cancer</w:t>
      </w:r>
      <w:r>
        <w:t xml:space="preserve">, </w:t>
      </w:r>
      <w:r w:rsidRPr="001C341E">
        <w:t xml:space="preserve">patients with different biological characteristics have different clinical behavior and response to treatment. </w:t>
      </w:r>
      <w:r>
        <w:t xml:space="preserve">With the help of large-scale </w:t>
      </w:r>
      <w:r w:rsidRPr="001C341E">
        <w:t xml:space="preserve">high-throughput </w:t>
      </w:r>
      <w:r>
        <w:t>detection</w:t>
      </w:r>
      <w:r w:rsidRPr="001C341E">
        <w:t xml:space="preserve"> </w:t>
      </w:r>
      <w:r>
        <w:t xml:space="preserve">techniques, we now can collect </w:t>
      </w:r>
      <w:r w:rsidRPr="001C341E">
        <w:t>large amount of molecular data from tumor specimens</w:t>
      </w:r>
      <w:r>
        <w:t xml:space="preserve"> in genome, transcriptome and proteome level and </w:t>
      </w:r>
      <w:r w:rsidRPr="001C341E">
        <w:t>treat patients based on the molecular</w:t>
      </w:r>
      <w:r>
        <w:t xml:space="preserve"> characteristics of their tumor with targeted therapies, which is the concept of personalized medicine. </w:t>
      </w:r>
    </w:p>
    <w:p w14:paraId="793867A0" w14:textId="77777777" w:rsidR="00D93DE4" w:rsidRPr="001C341E" w:rsidRDefault="00D93DE4" w:rsidP="00294AC9">
      <w:pPr>
        <w:pStyle w:val="ListParagraph"/>
      </w:pPr>
    </w:p>
    <w:p w14:paraId="03EC57D8" w14:textId="080A7197" w:rsidR="00D93DE4" w:rsidRPr="001C341E" w:rsidRDefault="00D93DE4" w:rsidP="00D93DE4">
      <w:pPr>
        <w:pStyle w:val="Heading3"/>
      </w:pPr>
      <w:bookmarkStart w:id="57" w:name="_Toc468131442"/>
      <w:r>
        <w:t>T</w:t>
      </w:r>
      <w:r w:rsidRPr="001C341E">
        <w:t>argeted therapy</w:t>
      </w:r>
      <w:bookmarkEnd w:id="57"/>
    </w:p>
    <w:p w14:paraId="1CF2B08B" w14:textId="77777777" w:rsidR="00D93DE4" w:rsidRDefault="00D93DE4" w:rsidP="00294AC9">
      <w:pPr>
        <w:pStyle w:val="ListParagraph"/>
      </w:pPr>
      <w:r>
        <w:t>Different f</w:t>
      </w:r>
      <w:r w:rsidRPr="001C341E">
        <w:t xml:space="preserve">rom chemotherapy that aim </w:t>
      </w:r>
      <w:r>
        <w:t>at</w:t>
      </w:r>
      <w:r w:rsidRPr="001C341E">
        <w:t xml:space="preserve"> kill</w:t>
      </w:r>
      <w:r>
        <w:t>ing</w:t>
      </w:r>
      <w:r w:rsidRPr="001C341E">
        <w:t xml:space="preserve"> cancer cells in the process of replicating their DNA or dividing into new cells, </w:t>
      </w:r>
      <w:r>
        <w:t>t</w:t>
      </w:r>
      <w:r w:rsidRPr="001C341E">
        <w:t>argeted therapy works by modifying the processes that control cell growth, cell division, cell migration and cell signaling. Targeted therap</w:t>
      </w:r>
      <w:r>
        <w:t>ies</w:t>
      </w:r>
      <w:r w:rsidRPr="001C341E">
        <w:t xml:space="preserve"> are small molecules or monoclonal antibodies that can </w:t>
      </w:r>
      <w:r>
        <w:t>inhibit</w:t>
      </w:r>
      <w:r w:rsidRPr="001C341E">
        <w:t xml:space="preserve"> the activity of the target or prevent it from binding to </w:t>
      </w:r>
      <w:r>
        <w:t>another protein</w:t>
      </w:r>
      <w:r w:rsidRPr="001C341E">
        <w:t xml:space="preserve"> that it normally activates. Small molecules compounds are typically developed for targets that are located inside the cell because such agents are able to enter cells relatively easily. Monoclonal antibodies</w:t>
      </w:r>
      <w:r>
        <w:t>,</w:t>
      </w:r>
      <w:r w:rsidRPr="001C341E">
        <w:t xml:space="preserve"> </w:t>
      </w:r>
      <w:r>
        <w:t xml:space="preserve">that are </w:t>
      </w:r>
      <w:r w:rsidRPr="001C341E">
        <w:t xml:space="preserve">relatively large and generally cannot enter cells, are used for targets that </w:t>
      </w:r>
      <w:r>
        <w:t xml:space="preserve">are located outside </w:t>
      </w:r>
      <w:r w:rsidRPr="001C341E">
        <w:t>or on</w:t>
      </w:r>
      <w:r>
        <w:t xml:space="preserve"> the surface of</w:t>
      </w:r>
      <w:r w:rsidRPr="001C341E">
        <w:t xml:space="preserve"> the cell (</w:t>
      </w:r>
      <w:r>
        <w:t xml:space="preserve">such as </w:t>
      </w:r>
      <w:r w:rsidRPr="001C341E">
        <w:t xml:space="preserve">receptors).  </w:t>
      </w:r>
    </w:p>
    <w:p w14:paraId="3A9FC14D" w14:textId="77777777" w:rsidR="005416C9" w:rsidRPr="001C341E" w:rsidRDefault="005416C9" w:rsidP="00294AC9">
      <w:pPr>
        <w:pStyle w:val="ListParagraph"/>
      </w:pPr>
    </w:p>
    <w:p w14:paraId="256B8B61" w14:textId="784928D0" w:rsidR="00D93DE4" w:rsidRPr="00C645D5" w:rsidRDefault="00D93DE4" w:rsidP="00294AC9">
      <w:pPr>
        <w:pStyle w:val="ListParagraph"/>
      </w:pPr>
      <w:r>
        <w:t>There are m</w:t>
      </w:r>
      <w:r w:rsidRPr="001C341E">
        <w:t xml:space="preserve">any </w:t>
      </w:r>
      <w:r>
        <w:t>t</w:t>
      </w:r>
      <w:r w:rsidRPr="001C341E">
        <w:t xml:space="preserve">argeted therapies </w:t>
      </w:r>
      <w:r>
        <w:t xml:space="preserve">under development, in clinical trials or that have been </w:t>
      </w:r>
      <w:r w:rsidRPr="001C341E">
        <w:t xml:space="preserve">approved by the </w:t>
      </w:r>
      <w:r>
        <w:t>drug control authorities</w:t>
      </w:r>
      <w:r w:rsidRPr="001C341E">
        <w:t xml:space="preserve"> to treat specific types of </w:t>
      </w:r>
      <w:r w:rsidRPr="001C341E">
        <w:lastRenderedPageBreak/>
        <w:t xml:space="preserve">cancer. The development of a </w:t>
      </w:r>
      <w:r>
        <w:t>t</w:t>
      </w:r>
      <w:r w:rsidRPr="001C341E">
        <w:t xml:space="preserve">argeted therapy requires the identification of a good target that is, </w:t>
      </w:r>
      <w:r>
        <w:t>a</w:t>
      </w:r>
      <w:r w:rsidRPr="001C341E">
        <w:t xml:space="preserve"> target that play a key role in cancer cell growth and survival. </w:t>
      </w:r>
    </w:p>
    <w:p w14:paraId="29CEDBA3" w14:textId="77777777" w:rsidR="00D93DE4" w:rsidRPr="001C341E" w:rsidRDefault="00D93DE4" w:rsidP="00294AC9">
      <w:pPr>
        <w:pStyle w:val="ListParagraph"/>
      </w:pPr>
      <w:r w:rsidRPr="001C341E" w:rsidDel="000B1C3F">
        <w:t xml:space="preserve"> </w:t>
      </w:r>
    </w:p>
    <w:p w14:paraId="7FCCB60E" w14:textId="5A6CC22B" w:rsidR="00D93DE4" w:rsidRPr="001C341E" w:rsidRDefault="00D93DE4" w:rsidP="00D93DE4">
      <w:pPr>
        <w:pStyle w:val="Heading3"/>
      </w:pPr>
      <w:bookmarkStart w:id="58" w:name="_Toc468131443"/>
      <w:r w:rsidRPr="001C341E">
        <w:t>Tumor profiling</w:t>
      </w:r>
      <w:bookmarkEnd w:id="58"/>
      <w:r w:rsidRPr="001C341E">
        <w:t xml:space="preserve"> </w:t>
      </w:r>
    </w:p>
    <w:p w14:paraId="6B713FFA" w14:textId="77777777" w:rsidR="00D93DE4" w:rsidRDefault="00D93DE4" w:rsidP="00294AC9">
      <w:pPr>
        <w:pStyle w:val="ListParagraph"/>
      </w:pPr>
      <w:r w:rsidRPr="001C341E">
        <w:t xml:space="preserve">Molecular tumor profiling is </w:t>
      </w:r>
      <w:r>
        <w:t xml:space="preserve">a </w:t>
      </w:r>
      <w:r w:rsidRPr="001C341E">
        <w:t xml:space="preserve">critical step in the context of personalized medicine for identifying and characterizing the unique somatic </w:t>
      </w:r>
      <w:r>
        <w:t>genomic alterations</w:t>
      </w:r>
      <w:r w:rsidRPr="001C341E">
        <w:t xml:space="preserve"> in patients’ tumor so that suitable targeted therapies could be given to the patients. </w:t>
      </w:r>
    </w:p>
    <w:p w14:paraId="0A7473ED" w14:textId="77777777" w:rsidR="005416C9" w:rsidRPr="001C341E" w:rsidRDefault="005416C9" w:rsidP="00294AC9">
      <w:pPr>
        <w:pStyle w:val="ListParagraph"/>
      </w:pPr>
    </w:p>
    <w:p w14:paraId="72B054A0" w14:textId="5AF72EE8" w:rsidR="00D93DE4" w:rsidRDefault="00D93DE4" w:rsidP="00294AC9">
      <w:pPr>
        <w:pStyle w:val="ListParagraph"/>
      </w:pPr>
      <w:r w:rsidRPr="001C341E">
        <w:t>Based on the targeted therapies available for the corresponding cancer type, different approach</w:t>
      </w:r>
      <w:r>
        <w:t>es</w:t>
      </w:r>
      <w:r w:rsidRPr="001C341E">
        <w:t xml:space="preserve"> might be </w:t>
      </w:r>
      <w:r>
        <w:t xml:space="preserve">appropriate </w:t>
      </w:r>
      <w:r w:rsidRPr="001C341E">
        <w:t>for the profiling. For instance, to test a patient with non-small cell lung cancer for an EGFR inhibitor, a targeted sequencing of the tumor can be suitable to identify a specific activating mutation in EGFR such as exon 19 deletion or L858R mutation in exon 21, in which case the inhibitor Erlotinib has show</w:t>
      </w:r>
      <w:r>
        <w:t>n</w:t>
      </w:r>
      <w:r w:rsidRPr="001C341E">
        <w:t xml:space="preserve"> better outcomes </w:t>
      </w:r>
      <w:r>
        <w:t>than</w:t>
      </w:r>
      <w:r w:rsidRPr="001C341E">
        <w:t xml:space="preserve"> </w:t>
      </w:r>
      <w:r>
        <w:t xml:space="preserve">traditional chemotherapy </w:t>
      </w:r>
      <w:r w:rsidRPr="001C341E">
        <w:fldChar w:fldCharType="begin">
          <w:fldData xml:space="preserve">PEVuZE5vdGU+PENpdGU+PEF1dGhvcj5Sb3NlbGw8L0F1dGhvcj48WWVhcj4yMDEyPC9ZZWFyPjxJ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</w:fldData>
        </w:fldChar>
      </w:r>
      <w:r>
        <w:instrText xml:space="preserve"> ADDIN EN.CITE </w:instrText>
      </w:r>
      <w:r>
        <w:fldChar w:fldCharType="begin">
          <w:fldData xml:space="preserve">PEVuZE5vdGU+PENpdGU+PEF1dGhvcj5Sb3NlbGw8L0F1dGhvcj48WWVhcj4yMDEyPC9ZZWFyPjxJ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</w:fldData>
        </w:fldChar>
      </w:r>
      <w:r>
        <w:instrText xml:space="preserve"> ADDIN EN.CITE.DATA </w:instrText>
      </w:r>
      <w:r>
        <w:fldChar w:fldCharType="end"/>
      </w:r>
      <w:r w:rsidRPr="001C341E">
        <w:fldChar w:fldCharType="separate"/>
      </w:r>
      <w:r>
        <w:rPr>
          <w:noProof/>
        </w:rPr>
        <w:t>(Rosell, et al. 2012)</w:t>
      </w:r>
      <w:r w:rsidRPr="001C341E">
        <w:fldChar w:fldCharType="end"/>
      </w:r>
      <w:r>
        <w:t xml:space="preserve">. In </w:t>
      </w:r>
      <w:r w:rsidRPr="00223B7F">
        <w:t>breast cancer patients</w:t>
      </w:r>
      <w:r>
        <w:t>,</w:t>
      </w:r>
      <w:r w:rsidRPr="00223B7F">
        <w:t xml:space="preserve"> </w:t>
      </w:r>
      <w:r>
        <w:t xml:space="preserve">where </w:t>
      </w:r>
      <w:r w:rsidRPr="00223B7F">
        <w:t xml:space="preserve">3 hormone receptors </w:t>
      </w:r>
      <w:r>
        <w:t>(the e</w:t>
      </w:r>
      <w:r w:rsidRPr="00223B7F">
        <w:t xml:space="preserve">strogen receptor (ER), progesterone receptor (PR) and </w:t>
      </w:r>
      <w:r>
        <w:t>erb-b2 receptor tyrosine kinase 2</w:t>
      </w:r>
      <w:r w:rsidRPr="00223B7F">
        <w:t xml:space="preserve"> (</w:t>
      </w:r>
      <w:r>
        <w:t xml:space="preserve">ERBB2 or </w:t>
      </w:r>
      <w:r w:rsidRPr="00223B7F">
        <w:t>HER2)</w:t>
      </w:r>
      <w:r>
        <w:t>)</w:t>
      </w:r>
      <w:r w:rsidRPr="00223B7F">
        <w:t xml:space="preserve"> are routinely tested for a diagnosis of the cancer type as well as a possible treatment, an </w:t>
      </w:r>
      <w:r>
        <w:t>IHC</w:t>
      </w:r>
      <w:r w:rsidRPr="00223B7F">
        <w:t xml:space="preserve"> staining </w:t>
      </w:r>
      <w:r>
        <w:t xml:space="preserve">or FISH </w:t>
      </w:r>
      <w:r w:rsidRPr="00223B7F">
        <w:t xml:space="preserve">assay </w:t>
      </w:r>
      <w:r>
        <w:t xml:space="preserve">(for HER2) </w:t>
      </w:r>
      <w:r w:rsidRPr="00223B7F">
        <w:t>is often used to test the receptors</w:t>
      </w:r>
      <w:r>
        <w:t>’</w:t>
      </w:r>
      <w:r w:rsidRPr="00223B7F">
        <w:t xml:space="preserve"> expression level in tumor cells. The tumor can then be classified into different subtypes based on the status of these 3 receptors and </w:t>
      </w:r>
      <w:r>
        <w:t>will help defining the optimal</w:t>
      </w:r>
      <w:r w:rsidRPr="00223B7F">
        <w:t xml:space="preserve"> treatment. </w:t>
      </w:r>
    </w:p>
    <w:p w14:paraId="1DC78635" w14:textId="77777777" w:rsidR="005416C9" w:rsidRPr="00223B7F" w:rsidRDefault="005416C9" w:rsidP="00294AC9">
      <w:pPr>
        <w:pStyle w:val="ListParagraph"/>
      </w:pPr>
    </w:p>
    <w:p w14:paraId="71AB733C" w14:textId="4A653C0D" w:rsidR="00D93DE4" w:rsidRPr="001C341E" w:rsidRDefault="00D93DE4" w:rsidP="00294AC9">
      <w:pPr>
        <w:pStyle w:val="ListParagraph"/>
      </w:pPr>
      <w:r w:rsidRPr="001C341E">
        <w:lastRenderedPageBreak/>
        <w:t>In another type of clinical trial where multiple targeted therapies are available, patients can receive a broader test for biomarkers. For example, a subgroup of patients in clinical trial MOSCATO</w:t>
      </w:r>
      <w:r w:rsidR="00806610">
        <w:t>-</w:t>
      </w:r>
      <w:r w:rsidRPr="001C341E">
        <w:t xml:space="preserve">01 at Gustave Roussy </w:t>
      </w:r>
      <w:r w:rsidRPr="001C341E">
        <w:fldChar w:fldCharType="begin"/>
      </w:r>
      <w:r>
        <w:instrText xml:space="preserve"> ADDIN EN.CITE &lt;EndNote&gt;&lt;Cite&gt;&lt;Author&gt;Charles Ferté&lt;/Author&gt;&lt;Year&gt;2014&lt;/Year&gt;&lt;IDText&gt;Abstract CT240: Molecular screening for cancer treatment optimization (MOSCATO 01): a prospective molecular triage trial; Interim analysis of 420 patients&lt;/IDText&gt;&lt;DisplayText&gt;(Charles Ferté 2014)&lt;/DisplayText&gt;&lt;record&gt;&lt;titles&gt;&lt;title&gt;Abstract CT240: Molecular screening for cancer treatment optimization (MOSCATO 01): a prospective molecular triage trial; Interim analysis of 420 patients&lt;/title&gt;&lt;/titles&gt;&lt;contributors&gt;&lt;authors&gt;&lt;author&gt;Charles Ferté, Christophe Massard, Ecaterina Ileana, Antoine Hollebecque, Ludovic Lacroix, Samy Ammari, Maud Ngo-Camus, Rastislav Bahleda, Anas Gazzah, Andrea Varga,Sophie Postel-Vinay, Yohann Loriot, Nathalie Auger, Valerie Koubi-Pick, Bastien Job, Thierry De Baere, Frederic Deschamps, Philippe Vielh, Vladimir Lazar, Marie-Cécile Le Deley, Catherine Richon, vincent ribrag, eric deutsch, eric angevin, gilles vassal, Alexander Eggermont, Fabrice André and Jean-Charles Soria&lt;/author&gt;&lt;/authors&gt;&lt;/contributors&gt;&lt;edition&gt;&lt;style face="bold" font="default" size="100%"&gt;DOI:&lt;/style&gt;&lt;style font="default" size="100%"&gt; 10.1158/1538-7445.AM2014-CT240&lt;/style&gt;&lt;/edition&gt;&lt;added-date format="utc"&gt;1473676776&lt;/added-date&gt;&lt;ref-type name="Generic"&gt;13&lt;/ref-type&gt;&lt;dates&gt;&lt;year&gt;2014&lt;/year&gt;&lt;/dates&gt;&lt;rec-number&gt;41&lt;/rec-number&gt;&lt;last-updated-date format="utc"&gt;1473676837&lt;/last-updated-date&gt;&lt;/record&gt;&lt;/Cite&gt;&lt;/EndNote&gt;</w:instrText>
      </w:r>
      <w:r w:rsidRPr="001C341E">
        <w:fldChar w:fldCharType="separate"/>
      </w:r>
      <w:r>
        <w:rPr>
          <w:noProof/>
        </w:rPr>
        <w:t>(Charles Ferté 2014)</w:t>
      </w:r>
      <w:r w:rsidRPr="001C341E">
        <w:fldChar w:fldCharType="end"/>
      </w:r>
      <w:r w:rsidRPr="001C341E">
        <w:t xml:space="preserve"> have received a high throughput genomic analysis (CGH and DNA targeted sequencing of a panel of 74 target genes</w:t>
      </w:r>
      <w:r>
        <w:t>)</w:t>
      </w:r>
      <w:r w:rsidRPr="001C341E">
        <w:t xml:space="preserve"> to detect biomarkers that finally oriented the patients toward</w:t>
      </w:r>
      <w:r>
        <w:t>s</w:t>
      </w:r>
      <w:r w:rsidRPr="001C341E">
        <w:t xml:space="preserve"> different type of targeted therapies. </w:t>
      </w:r>
    </w:p>
    <w:p w14:paraId="5970C167" w14:textId="77777777" w:rsidR="00D93DE4" w:rsidRDefault="00D93DE4" w:rsidP="00294AC9">
      <w:pPr>
        <w:pStyle w:val="ListParagraph"/>
      </w:pPr>
      <w:r w:rsidRPr="001C341E">
        <w:t xml:space="preserve">In retrospective research studies, the tumor profiling </w:t>
      </w:r>
      <w:r>
        <w:t>c</w:t>
      </w:r>
      <w:r w:rsidRPr="001C341E">
        <w:t>an be done a</w:t>
      </w:r>
      <w:r>
        <w:t>t</w:t>
      </w:r>
      <w:r w:rsidRPr="001C341E">
        <w:t xml:space="preserve"> much larger scale such as whole genome sequencing, whole exome sequencing and RNA-seq to identify </w:t>
      </w:r>
      <w:r>
        <w:t xml:space="preserve">new </w:t>
      </w:r>
      <w:r w:rsidRPr="001C341E">
        <w:t>biomarkers.</w:t>
      </w:r>
    </w:p>
    <w:p w14:paraId="55B868F4" w14:textId="77777777" w:rsidR="00D93DE4" w:rsidRPr="001C341E" w:rsidRDefault="00D93DE4" w:rsidP="00294AC9">
      <w:pPr>
        <w:pStyle w:val="ListParagraph"/>
      </w:pPr>
    </w:p>
    <w:p w14:paraId="1E9F3EFF" w14:textId="58A8BC61" w:rsidR="00D93DE4" w:rsidRPr="001C341E" w:rsidRDefault="00D93DE4" w:rsidP="00D93DE4">
      <w:pPr>
        <w:pStyle w:val="Heading3"/>
      </w:pPr>
      <w:bookmarkStart w:id="59" w:name="_Toc468131444"/>
      <w:r>
        <w:t xml:space="preserve">Matching patients to </w:t>
      </w:r>
      <w:r w:rsidRPr="001C341E">
        <w:t>targeted therapy</w:t>
      </w:r>
      <w:bookmarkEnd w:id="59"/>
    </w:p>
    <w:p w14:paraId="5E4074C2" w14:textId="7DDEF1C1" w:rsidR="00D93DE4" w:rsidRDefault="00D93DE4" w:rsidP="00294AC9">
      <w:pPr>
        <w:pStyle w:val="ListParagraph"/>
      </w:pPr>
      <w:r w:rsidRPr="001C341E">
        <w:t xml:space="preserve">The current way of </w:t>
      </w:r>
      <w:r>
        <w:t xml:space="preserve">defining the </w:t>
      </w:r>
      <w:r w:rsidRPr="001C341E">
        <w:t xml:space="preserve">targeted therapy </w:t>
      </w:r>
      <w:r>
        <w:t>for</w:t>
      </w:r>
      <w:r w:rsidRPr="001C341E">
        <w:t xml:space="preserve"> a cancer patient is rather straightforward: patients are</w:t>
      </w:r>
      <w:r>
        <w:t xml:space="preserve"> usually</w:t>
      </w:r>
      <w:r w:rsidRPr="001C341E">
        <w:t xml:space="preserve"> given one targeted therapy corresponding to a genomic alteration</w:t>
      </w:r>
      <w:r>
        <w:t xml:space="preserve"> in a known targetable gene</w:t>
      </w:r>
      <w:r w:rsidRPr="001C341E">
        <w:t xml:space="preserve"> </w:t>
      </w:r>
      <w:r>
        <w:t>identified in its tumor</w:t>
      </w:r>
      <w:r w:rsidRPr="001C341E">
        <w:t xml:space="preserve">. </w:t>
      </w:r>
      <w:r>
        <w:t>In the standard care of certain advanced or metastatic cancer patients, i</w:t>
      </w:r>
      <w:r w:rsidRPr="001C341E">
        <w:t xml:space="preserve">f </w:t>
      </w:r>
      <w:r>
        <w:t xml:space="preserve">the </w:t>
      </w:r>
      <w:r w:rsidRPr="001C341E">
        <w:t xml:space="preserve">patient </w:t>
      </w:r>
      <w:r>
        <w:t xml:space="preserve">is </w:t>
      </w:r>
      <w:r w:rsidRPr="001C341E">
        <w:t>a potential benefiter for one targeted therapy, then only the correspond</w:t>
      </w:r>
      <w:r>
        <w:t>ing</w:t>
      </w:r>
      <w:r w:rsidRPr="001C341E">
        <w:t xml:space="preserve"> target is tested and the patient </w:t>
      </w:r>
      <w:r>
        <w:t xml:space="preserve">will </w:t>
      </w:r>
      <w:r w:rsidRPr="001C341E">
        <w:t>receiv</w:t>
      </w:r>
      <w:r>
        <w:t>e</w:t>
      </w:r>
      <w:r w:rsidRPr="001C341E">
        <w:t xml:space="preserve"> the targeted therapy </w:t>
      </w:r>
      <w:r>
        <w:t xml:space="preserve">alone or combined with chemotherapy only </w:t>
      </w:r>
      <w:r w:rsidRPr="001C341E">
        <w:t>if the target is positive</w:t>
      </w:r>
      <w:r>
        <w:t>, otherwise an alternative treatment is given if available such as immunotherapy</w:t>
      </w:r>
      <w:r w:rsidRPr="001C341E">
        <w:t xml:space="preserve">. </w:t>
      </w:r>
      <w:r>
        <w:t xml:space="preserve">For example, metastatic melanoma patients with a V600E mutation in BRAF are treated with anti BRAF targeted therapy, while patients without this mutation can also benefit from immune therapy </w:t>
      </w:r>
      <w:r>
        <w:fldChar w:fldCharType="begin">
          <w:fldData xml:space="preserve">PEVuZE5vdGU+PENpdGU+PEF1dGhvcj5Sb2JlcnQ8L0F1dGhvcj48WWVhcj4yMDE1PC9ZZWFyPjxJ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</w:fldData>
        </w:fldChar>
      </w:r>
      <w:r>
        <w:instrText xml:space="preserve"> ADDIN EN.CITE </w:instrText>
      </w:r>
      <w:r>
        <w:fldChar w:fldCharType="begin">
          <w:fldData xml:space="preserve">PEVuZE5vdGU+PENpdGU+PEF1dGhvcj5Sb2JlcnQ8L0F1dGhvcj48WWVhcj4yMDE1PC9ZZWFyPjxJ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</w:fldData>
        </w:fldChar>
      </w:r>
      <w:r>
        <w:instrText xml:space="preserve"> ADDIN EN.CITE.DATA </w:instrText>
      </w:r>
      <w:r>
        <w:fldChar w:fldCharType="end"/>
      </w:r>
      <w:r>
        <w:fldChar w:fldCharType="separate"/>
      </w:r>
      <w:r>
        <w:rPr>
          <w:noProof/>
        </w:rPr>
        <w:t>(Robert, et al. 2015)</w:t>
      </w:r>
      <w:r>
        <w:fldChar w:fldCharType="end"/>
      </w:r>
      <w:r>
        <w:t xml:space="preserve">. </w:t>
      </w:r>
    </w:p>
    <w:p w14:paraId="30900851" w14:textId="77777777" w:rsidR="005416C9" w:rsidRDefault="005416C9" w:rsidP="00294AC9">
      <w:pPr>
        <w:pStyle w:val="ListParagraph"/>
      </w:pPr>
    </w:p>
    <w:p w14:paraId="209BCE44" w14:textId="77777777" w:rsidR="005416C9" w:rsidRDefault="005416C9" w:rsidP="00294AC9">
      <w:pPr>
        <w:pStyle w:val="ListParagraph"/>
      </w:pPr>
    </w:p>
    <w:p w14:paraId="6349BD3F" w14:textId="77777777" w:rsidR="005C4E88" w:rsidRDefault="005C4E88" w:rsidP="00294AC9">
      <w:pPr>
        <w:pStyle w:val="ListParagraph"/>
      </w:pPr>
    </w:p>
    <w:p w14:paraId="32C3C042" w14:textId="77777777" w:rsidR="005416C9" w:rsidRDefault="005416C9" w:rsidP="00294AC9">
      <w:pPr>
        <w:pStyle w:val="ListParagraph"/>
      </w:pPr>
    </w:p>
    <w:p w14:paraId="1AB370EE" w14:textId="77777777" w:rsidR="005416C9" w:rsidRDefault="005416C9" w:rsidP="00294AC9">
      <w:pPr>
        <w:pStyle w:val="ListParagraph"/>
      </w:pPr>
    </w:p>
    <w:p w14:paraId="710022D7" w14:textId="77777777" w:rsidR="005416C9" w:rsidRDefault="005416C9" w:rsidP="00294AC9">
      <w:pPr>
        <w:pStyle w:val="ListParagraph"/>
      </w:pPr>
    </w:p>
    <w:p w14:paraId="54E2A1DD" w14:textId="77777777" w:rsidR="00D93DE4" w:rsidRDefault="00D93DE4" w:rsidP="00A73562">
      <w:pPr>
        <w:pStyle w:val="ListParagraph"/>
        <w:jc w:val="center"/>
      </w:pPr>
      <w:r>
        <w:rPr>
          <w:noProof/>
        </w:rPr>
        <w:drawing>
          <wp:inline distT="0" distB="0" distL="0" distR="0" wp14:anchorId="58DE25AB" wp14:editId="600EEB76">
            <wp:extent cx="4056507" cy="236575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ersonalM1.png"/>
                    <pic:cNvPicPr/>
                  </pic:nvPicPr>
                  <pic:blipFill>
                    <a:blip r:embed="rId21">
                      <a:extLst>
                        <a:ext uri="{28A0092B-C50C-407E-A947-70E740481C1C}">
                          <a14:useLocalDpi xmlns:a14="http://schemas.microsoft.com/office/drawing/2010/main" val="0"/>
                        </a:ext>
                      </a:extLst>
                    </a:blip>
                    <a:stretch>
                      <a:fillRect/>
                    </a:stretch>
                  </pic:blipFill>
                  <pic:spPr>
                    <a:xfrm>
                      <a:off x="0" y="0"/>
                      <a:ext cx="4120576" cy="2403115"/>
                    </a:xfrm>
                    <a:prstGeom prst="rect">
                      <a:avLst/>
                    </a:prstGeom>
                  </pic:spPr>
                </pic:pic>
              </a:graphicData>
            </a:graphic>
          </wp:inline>
        </w:drawing>
      </w:r>
    </w:p>
    <w:p w14:paraId="156880BE" w14:textId="268C0703" w:rsidR="00D93DE4" w:rsidRDefault="00D93DE4" w:rsidP="00D93DE4">
      <w:pPr>
        <w:pStyle w:val="Caption"/>
        <w:ind w:left="397"/>
        <w:rPr>
          <w:szCs w:val="22"/>
        </w:rPr>
      </w:pPr>
      <w:bookmarkStart w:id="60" w:name="_Ref464482287"/>
      <w:bookmarkStart w:id="61" w:name="_Toc464602352"/>
      <w:bookmarkStart w:id="62" w:name="_Toc464603681"/>
      <w:r>
        <w:t xml:space="preserve">Figure </w:t>
      </w:r>
      <w:fldSimple w:instr=" SEQ Figure \* ARABIC ">
        <w:r w:rsidR="0088566C">
          <w:rPr>
            <w:noProof/>
          </w:rPr>
          <w:t>14</w:t>
        </w:r>
      </w:fldSimple>
      <w:bookmarkEnd w:id="60"/>
      <w:r>
        <w:t xml:space="preserve">. </w:t>
      </w:r>
      <w:r w:rsidRPr="00D41020">
        <w:rPr>
          <w:rStyle w:val="NoSpacingChar"/>
        </w:rPr>
        <w:t>An example of a clinical trial design of one type of cancer in whi</w:t>
      </w:r>
      <w:r>
        <w:rPr>
          <w:rStyle w:val="NoSpacingChar"/>
        </w:rPr>
        <w:t>ch</w:t>
      </w:r>
      <w:r w:rsidRPr="00D41020">
        <w:rPr>
          <w:rStyle w:val="NoSpacingChar"/>
        </w:rPr>
        <w:t xml:space="preserve"> multiple drugs are available. Patients are tested for biomarker1, biomarker2, biomarker3 and biomarker4, and receive a corresponding drug based on their molecular analysis result </w:t>
      </w:r>
      <w:r w:rsidRPr="00D41020">
        <w:rPr>
          <w:rStyle w:val="NoSpacingChar"/>
        </w:rPr>
        <w:fldChar w:fldCharType="begin"/>
      </w:r>
      <w:r w:rsidRPr="00D41020">
        <w:rPr>
          <w:rStyle w:val="NoSpacingChar"/>
        </w:rPr>
        <w:instrText xml:space="preserve"> ADDIN EN.CITE &lt;EndNote&gt;&lt;Cite&gt;&lt;Author&gt;Biankin&lt;/Author&gt;&lt;Year&gt;2015&lt;/Year&gt;&lt;IDText&gt;Patient-centric trials for therapeutic development in precision oncology&lt;/IDText&gt;&lt;DisplayText&gt;(Biankin, Piantadosi, and Hollingsworth 2015)&lt;/DisplayText&gt;&lt;record&gt;&lt;dates&gt;&lt;pub-dates&gt;&lt;date&gt;Oct&lt;/date&gt;&lt;/pub-dates&gt;&lt;year&gt;2015&lt;/year&gt;&lt;/dates&gt;&lt;keywords&gt;&lt;keyword&gt;Clinical Trials as Topic&lt;/keyword&gt;&lt;keyword&gt;Drug Discovery&lt;/keyword&gt;&lt;keyword&gt;Genetic Testing&lt;/keyword&gt;&lt;keyword&gt;Humans&lt;/keyword&gt;&lt;keyword&gt;Medical Oncology&lt;/keyword&gt;&lt;keyword&gt;Neoplasms&lt;/keyword&gt;&lt;keyword&gt;Patient Selection&lt;/keyword&gt;&lt;keyword&gt;Precision Medicine&lt;/keyword&gt;&lt;/keywords&gt;&lt;urls&gt;&lt;related-urls&gt;&lt;url&gt;https://www.ncbi.nlm.nih.gov/pubmed/26469047&lt;/url&gt;&lt;/related-urls&gt;&lt;/urls&gt;&lt;isbn&gt;1476-4687&lt;/isbn&gt;&lt;titles&gt;&lt;title&gt;Patient-centric trials for therapeutic development in precision oncology&lt;/title&gt;&lt;secondary-title&gt;Nature&lt;/secondary-title&gt;&lt;/titles&gt;&lt;pages&gt;361-70&lt;/pages&gt;&lt;number&gt;7573&lt;/number&gt;&lt;contributors&gt;&lt;authors&gt;&lt;author&gt;Biankin, A. V.&lt;/author&gt;&lt;author&gt;Piantadosi, S.&lt;/author&gt;&lt;author&gt;Hollingsworth, S. J.&lt;/author&gt;&lt;/authors&gt;&lt;/contributors&gt;&lt;language&gt;eng&lt;/language&gt;&lt;added-date format="utc"&gt;1476042328&lt;/added-date&gt;&lt;ref-type name="Journal Article"&gt;17&lt;/ref-type&gt;&lt;rec-number&gt;115&lt;/rec-number&gt;&lt;last-updated-date format="utc"&gt;1476042328&lt;/last-updated-date&gt;&lt;accession-num&gt;26469047&lt;/accession-num&gt;&lt;electronic-resource-num&gt;10.1038/nature15819&lt;/electronic-resource-num&gt;&lt;volume&gt;526&lt;/volume&gt;&lt;/record&gt;&lt;/Cite&gt;&lt;/EndNote&gt;</w:instrText>
      </w:r>
      <w:r w:rsidRPr="00D41020">
        <w:rPr>
          <w:rStyle w:val="NoSpacingChar"/>
        </w:rPr>
        <w:fldChar w:fldCharType="separate"/>
      </w:r>
      <w:r w:rsidRPr="00D41020">
        <w:rPr>
          <w:rStyle w:val="NoSpacingChar"/>
        </w:rPr>
        <w:t>(Biankin, Piantadosi, and Hollingsworth 2015)</w:t>
      </w:r>
      <w:r w:rsidRPr="00D41020">
        <w:rPr>
          <w:rStyle w:val="NoSpacingChar"/>
        </w:rPr>
        <w:fldChar w:fldCharType="end"/>
      </w:r>
      <w:r w:rsidRPr="00D41020">
        <w:rPr>
          <w:rStyle w:val="NoSpacingChar"/>
        </w:rPr>
        <w:t>.</w:t>
      </w:r>
      <w:bookmarkEnd w:id="61"/>
      <w:bookmarkEnd w:id="62"/>
      <w:r>
        <w:rPr>
          <w:szCs w:val="22"/>
        </w:rPr>
        <w:t xml:space="preserve">  </w:t>
      </w:r>
    </w:p>
    <w:p w14:paraId="651FAA40" w14:textId="77777777" w:rsidR="00D93DE4" w:rsidRDefault="00D93DE4" w:rsidP="00294AC9">
      <w:pPr>
        <w:pStyle w:val="ListParagraph"/>
      </w:pPr>
    </w:p>
    <w:p w14:paraId="0AD3400E" w14:textId="6B39B742" w:rsidR="00D93DE4" w:rsidRDefault="00D93DE4" w:rsidP="00294AC9">
      <w:pPr>
        <w:pStyle w:val="ListParagraph"/>
        <w:rPr>
          <w:szCs w:val="22"/>
        </w:rPr>
      </w:pPr>
      <w:r w:rsidRPr="00EB154C">
        <w:t>In perso</w:t>
      </w:r>
      <w:r>
        <w:t>nalized</w:t>
      </w:r>
      <w:r w:rsidRPr="00EB154C">
        <w:t xml:space="preserve"> medicine programs, multiple targets are tested and patients are redirected towards clinical trial</w:t>
      </w:r>
      <w:r>
        <w:t>s with corresponding targeted therapy (</w:t>
      </w:r>
      <w:fldSimple w:instr=" REF _Ref464482287 ">
        <w:r w:rsidR="0088566C">
          <w:t xml:space="preserve">Figure </w:t>
        </w:r>
        <w:r w:rsidR="0088566C">
          <w:rPr>
            <w:noProof/>
          </w:rPr>
          <w:t>14</w:t>
        </w:r>
      </w:fldSimple>
      <w:r>
        <w:t xml:space="preserve">). </w:t>
      </w:r>
      <w:r>
        <w:rPr>
          <w:szCs w:val="22"/>
        </w:rPr>
        <w:t>For example, in the clinical trial MOSCATO at Gustave Roussy, multiple targeted therapies are available for patients</w:t>
      </w:r>
      <w:r w:rsidR="00DE6C04">
        <w:rPr>
          <w:szCs w:val="22"/>
        </w:rPr>
        <w:t>.</w:t>
      </w:r>
      <w:r>
        <w:rPr>
          <w:szCs w:val="22"/>
        </w:rPr>
        <w:t xml:space="preserve"> The enrolled patients are first tested for mutation</w:t>
      </w:r>
      <w:r w:rsidR="00DE6C04">
        <w:rPr>
          <w:szCs w:val="22"/>
        </w:rPr>
        <w:t>s</w:t>
      </w:r>
      <w:r>
        <w:rPr>
          <w:szCs w:val="22"/>
        </w:rPr>
        <w:t xml:space="preserve"> in a panel of more than 70 genes and copy number variations of genes to identify biomarkers. </w:t>
      </w:r>
      <w:r w:rsidR="00DE6C04">
        <w:rPr>
          <w:szCs w:val="22"/>
        </w:rPr>
        <w:t>P</w:t>
      </w:r>
      <w:r>
        <w:rPr>
          <w:szCs w:val="22"/>
        </w:rPr>
        <w:t>atients are then treated by targeted therap</w:t>
      </w:r>
      <w:r w:rsidR="00DE6C04">
        <w:rPr>
          <w:szCs w:val="22"/>
        </w:rPr>
        <w:t>ies</w:t>
      </w:r>
      <w:r>
        <w:rPr>
          <w:szCs w:val="22"/>
        </w:rPr>
        <w:t xml:space="preserve"> if they are positive for the corresponding biomarker. Such type of clinical trial offers cancer patients a much bigger opportunity to receive a suitable treatment, but there are still some limitations. </w:t>
      </w:r>
    </w:p>
    <w:p w14:paraId="1444BB15" w14:textId="77777777" w:rsidR="005416C9" w:rsidRDefault="005416C9" w:rsidP="00294AC9">
      <w:pPr>
        <w:pStyle w:val="ListParagraph"/>
        <w:rPr>
          <w:szCs w:val="22"/>
        </w:rPr>
      </w:pPr>
    </w:p>
    <w:p w14:paraId="2BC9C6D5" w14:textId="77777777" w:rsidR="005416C9" w:rsidRDefault="005416C9" w:rsidP="00294AC9">
      <w:pPr>
        <w:pStyle w:val="ListParagraph"/>
        <w:rPr>
          <w:szCs w:val="22"/>
        </w:rPr>
      </w:pPr>
    </w:p>
    <w:p w14:paraId="654D14A7" w14:textId="77777777" w:rsidR="00D93DE4" w:rsidRDefault="00D93DE4" w:rsidP="00D93DE4">
      <w:pPr>
        <w:pStyle w:val="Heading2"/>
        <w:spacing w:line="300" w:lineRule="auto"/>
      </w:pPr>
    </w:p>
    <w:p w14:paraId="591E3404" w14:textId="77777777" w:rsidR="00D93DE4" w:rsidRDefault="00D93DE4" w:rsidP="00D93DE4">
      <w:pPr>
        <w:pStyle w:val="Heading3"/>
      </w:pPr>
      <w:bookmarkStart w:id="63" w:name="_Toc468131445"/>
      <w:r w:rsidRPr="001C341E">
        <w:t>Limitations</w:t>
      </w:r>
      <w:bookmarkEnd w:id="63"/>
      <w:r w:rsidRPr="001C341E">
        <w:t xml:space="preserve"> </w:t>
      </w:r>
    </w:p>
    <w:p w14:paraId="76BE6620" w14:textId="77777777" w:rsidR="00D93DE4" w:rsidRPr="00242DD9" w:rsidRDefault="00D93DE4" w:rsidP="00D93DE4"/>
    <w:p w14:paraId="0160D051" w14:textId="77777777" w:rsidR="00D93DE4" w:rsidRPr="001C341E" w:rsidRDefault="00D93DE4" w:rsidP="00D93DE4">
      <w:pPr>
        <w:pStyle w:val="Heading4"/>
      </w:pPr>
      <w:bookmarkStart w:id="64" w:name="_Toc468131446"/>
      <w:r>
        <w:t>La</w:t>
      </w:r>
      <w:r w:rsidRPr="001C341E">
        <w:t>ck of biomarkers/drugs</w:t>
      </w:r>
      <w:bookmarkEnd w:id="64"/>
    </w:p>
    <w:p w14:paraId="7A245C1C" w14:textId="21192165" w:rsidR="00D93DE4" w:rsidRDefault="00D93DE4" w:rsidP="00294AC9">
      <w:pPr>
        <w:pStyle w:val="ListParagraph"/>
      </w:pPr>
      <w:r w:rsidRPr="001C341E">
        <w:t>Despite the promise of personalized cancer treatments, not all types of cancer have personalized treatment options</w:t>
      </w:r>
      <w:r>
        <w:t xml:space="preserve"> because of lack of promising biomarkers or available approved targeted therapies in the corresponding cancer type (</w:t>
      </w:r>
      <w:fldSimple w:instr=" REF _Ref464482314 ">
        <w:r w:rsidR="0088566C">
          <w:t xml:space="preserve">Table </w:t>
        </w:r>
        <w:r w:rsidR="0088566C">
          <w:rPr>
            <w:noProof/>
          </w:rPr>
          <w:t>1</w:t>
        </w:r>
      </w:fldSimple>
      <w:r>
        <w:t>). G</w:t>
      </w:r>
      <w:r w:rsidRPr="00413057">
        <w:t>enetic testing f</w:t>
      </w:r>
      <w:r>
        <w:t>or patients and tumor samples can be costly and time-consuming and sometimes disappointing when only a small proportion of patients enrolled are positive for treatable biomarkers</w:t>
      </w:r>
      <w:r w:rsidRPr="00D2749D">
        <w:t xml:space="preserve"> </w:t>
      </w:r>
      <w:r>
        <w:fldChar w:fldCharType="begin">
          <w:fldData xml:space="preserve">PEVuZE5vdGU+PENpdGU+PEF1dGhvcj5BbmRyw6k8L0F1dGhvcj48WWVhcj4yMDE0PC9ZZWFyPjxJ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</w:fldData>
        </w:fldChar>
      </w:r>
      <w:r>
        <w:instrText xml:space="preserve"> ADDIN EN.CITE </w:instrText>
      </w:r>
      <w:r>
        <w:fldChar w:fldCharType="begin">
          <w:fldData xml:space="preserve">PEVuZE5vdGU+PENpdGU+PEF1dGhvcj5BbmRyw6k8L0F1dGhvcj48WWVhcj4yMDE0PC9ZZWFyPjxJ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</w:fldData>
        </w:fldChar>
      </w:r>
      <w:r>
        <w:instrText xml:space="preserve"> ADDIN EN.CITE.DATA </w:instrText>
      </w:r>
      <w:r>
        <w:fldChar w:fldCharType="end"/>
      </w:r>
      <w:r>
        <w:fldChar w:fldCharType="separate"/>
      </w:r>
      <w:r>
        <w:rPr>
          <w:noProof/>
        </w:rPr>
        <w:t>(André, et al. 2014)</w:t>
      </w:r>
      <w:r>
        <w:fldChar w:fldCharType="end"/>
      </w:r>
      <w:r>
        <w:t xml:space="preserve">. </w:t>
      </w:r>
    </w:p>
    <w:p w14:paraId="5E634F64" w14:textId="77777777" w:rsidR="00691C99" w:rsidRDefault="00691C99" w:rsidP="00294AC9">
      <w:pPr>
        <w:pStyle w:val="ListParagraph"/>
      </w:pPr>
    </w:p>
    <w:p w14:paraId="22E9A9EA" w14:textId="77777777" w:rsidR="00691C99" w:rsidRDefault="00691C99" w:rsidP="00294AC9">
      <w:pPr>
        <w:pStyle w:val="ListParagraph"/>
      </w:pPr>
    </w:p>
    <w:p w14:paraId="79282FC6" w14:textId="77777777" w:rsidR="00691C99" w:rsidRDefault="00691C99" w:rsidP="00294AC9">
      <w:pPr>
        <w:pStyle w:val="ListParagraph"/>
      </w:pPr>
    </w:p>
    <w:p w14:paraId="15BDC0DC" w14:textId="77777777" w:rsidR="00691C99" w:rsidRDefault="00691C99" w:rsidP="00294AC9">
      <w:pPr>
        <w:pStyle w:val="ListParagraph"/>
      </w:pPr>
    </w:p>
    <w:p w14:paraId="2B9C6A33" w14:textId="77777777" w:rsidR="00691C99" w:rsidRDefault="00691C99" w:rsidP="00294AC9">
      <w:pPr>
        <w:pStyle w:val="ListParagraph"/>
      </w:pPr>
    </w:p>
    <w:p w14:paraId="2AA2FBCC" w14:textId="77777777" w:rsidR="00691C99" w:rsidRDefault="00691C99" w:rsidP="00294AC9">
      <w:pPr>
        <w:pStyle w:val="ListParagraph"/>
      </w:pPr>
    </w:p>
    <w:p w14:paraId="49A28FB5" w14:textId="77777777" w:rsidR="00691C99" w:rsidRDefault="00691C99" w:rsidP="00294AC9">
      <w:pPr>
        <w:pStyle w:val="ListParagraph"/>
      </w:pPr>
    </w:p>
    <w:p w14:paraId="7C700158" w14:textId="77777777" w:rsidR="00691C99" w:rsidRDefault="00691C99" w:rsidP="00294AC9">
      <w:pPr>
        <w:pStyle w:val="ListParagraph"/>
      </w:pPr>
    </w:p>
    <w:p w14:paraId="6FF09111" w14:textId="77777777" w:rsidR="00691C99" w:rsidRDefault="00691C99" w:rsidP="00294AC9">
      <w:pPr>
        <w:pStyle w:val="ListParagraph"/>
      </w:pPr>
    </w:p>
    <w:p w14:paraId="7AFA1C01" w14:textId="77777777" w:rsidR="00691C99" w:rsidRDefault="00691C99" w:rsidP="00294AC9">
      <w:pPr>
        <w:pStyle w:val="ListParagraph"/>
      </w:pPr>
    </w:p>
    <w:p w14:paraId="681142AE" w14:textId="77777777" w:rsidR="00691C99" w:rsidRDefault="00691C99" w:rsidP="00294AC9">
      <w:pPr>
        <w:pStyle w:val="ListParagraph"/>
      </w:pPr>
    </w:p>
    <w:p w14:paraId="7937F1D6" w14:textId="77777777" w:rsidR="00691C99" w:rsidRDefault="00691C99" w:rsidP="00294AC9">
      <w:pPr>
        <w:pStyle w:val="ListParagraph"/>
      </w:pPr>
    </w:p>
    <w:p w14:paraId="72459CC5" w14:textId="77777777" w:rsidR="00691C99" w:rsidRDefault="00691C99" w:rsidP="00294AC9">
      <w:pPr>
        <w:pStyle w:val="ListParagraph"/>
      </w:pPr>
    </w:p>
    <w:p w14:paraId="739C1F7C" w14:textId="77777777" w:rsidR="00691C99" w:rsidRDefault="00691C99" w:rsidP="00294AC9">
      <w:pPr>
        <w:pStyle w:val="ListParagraph"/>
      </w:pPr>
    </w:p>
    <w:p w14:paraId="4770C3DE" w14:textId="77777777" w:rsidR="00691C99" w:rsidRDefault="00691C99" w:rsidP="00294AC9">
      <w:pPr>
        <w:pStyle w:val="ListParagraph"/>
      </w:pPr>
    </w:p>
    <w:p w14:paraId="4C17042C" w14:textId="77777777" w:rsidR="00691C99" w:rsidRDefault="00691C99"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747A44FF" w14:textId="77777777" w:rsidTr="005C4E88">
        <w:tc>
          <w:tcPr>
            <w:tcW w:w="9457" w:type="dxa"/>
            <w:tcBorders>
              <w:top w:val="nil"/>
              <w:left w:val="nil"/>
              <w:bottom w:val="nil"/>
              <w:right w:val="nil"/>
            </w:tcBorders>
          </w:tcPr>
          <w:p w14:paraId="5FEE9036" w14:textId="6B5712F8" w:rsidR="00D93DE4" w:rsidRDefault="00D93DE4" w:rsidP="00CE3AFA">
            <w:pPr>
              <w:pStyle w:val="Caption"/>
            </w:pPr>
            <w:bookmarkStart w:id="65" w:name="_Ref464482314"/>
            <w:bookmarkStart w:id="66" w:name="_Toc464602380"/>
            <w:bookmarkStart w:id="67" w:name="_Toc464603565"/>
            <w:r>
              <w:lastRenderedPageBreak/>
              <w:t xml:space="preserve">Table </w:t>
            </w:r>
            <w:fldSimple w:instr=" SEQ Table \* ARABIC ">
              <w:r w:rsidR="0088566C">
                <w:rPr>
                  <w:noProof/>
                </w:rPr>
                <w:t>1</w:t>
              </w:r>
            </w:fldSimple>
            <w:bookmarkEnd w:id="65"/>
            <w:r>
              <w:t xml:space="preserve">. </w:t>
            </w:r>
            <w:r w:rsidRPr="003E7441">
              <w:rPr>
                <w:rStyle w:val="NoSpacingChar"/>
              </w:rPr>
              <w:t>A table of frequently mutated genes in lung cancer and available or in development targeted therapies. Approved targeted therapies are only available for EGFR and ALK alterations; targeted therapies for HER2 and DDR2 showed negative results; targeted therapies for KRAS, BRAF are still under clinical trials; and no targeted therapy’s available for targets as PTEN, NRAS</w:t>
            </w:r>
            <w:r w:rsidRPr="003E7441">
              <w:rPr>
                <w:rStyle w:val="NoSpacingChar"/>
              </w:rPr>
              <w:fldChar w:fldCharType="begin"/>
            </w:r>
            <w:r w:rsidRPr="003E7441">
              <w:rPr>
                <w:rStyle w:val="NoSpacingChar"/>
              </w:rPr>
              <w:instrText xml:space="preserve"> ADDIN EN.CITE &lt;EndNote&gt;&lt;Cite&gt;&lt;Author&gt;Lovly&lt;/Author&gt;&lt;Year&gt;2016&lt;/Year&gt;&lt;IDText&gt;Molecular Profiling of Lung Cancer&lt;/IDText&gt;&lt;DisplayText&gt;(Lovly 2016; Chan and Hughes 2015)&lt;/DisplayText&gt;&lt;record&gt;&lt;titles&gt;&lt;title&gt;Molecular Profiling of Lung Cancer&lt;/title&gt;&lt;/titles&gt;&lt;contributors&gt;&lt;authors&gt;&lt;author&gt;Lovly, C., L. Horn, W. Pao&lt;/author&gt;&lt;/authors&gt;&lt;/contributors&gt;&lt;added-date format="utc"&gt;1476043525&lt;/added-date&gt;&lt;ref-type name="Generic"&gt;13&lt;/ref-type&gt;&lt;dates&gt;&lt;year&gt;2016&lt;/year&gt;&lt;/dates&gt;&lt;rec-number&gt;116&lt;/rec-number&gt;&lt;publisher&gt;&lt;style face="italic" font="default" size="100%"&gt;My Cancer Genome&lt;/style&gt;&lt;style font="default" size="100%"&gt;   https://www.mycancergenome.org/content/disease/lung-cancer/   &lt;/style&gt;&lt;/publisher&gt;&lt;last-updated-date format="utc"&gt;1476043561&lt;/last-updated-date&gt;&lt;/record&gt;&lt;/Cite&gt;&lt;Cite&gt;&lt;Author&gt;Chan&lt;/Author&gt;&lt;Year&gt;2015&lt;/Year&gt;&lt;IDText&gt;Targeted therapy for non-small cell lung cancer: current standards and the promise of the future&lt;/IDText&gt;&lt;record&gt;&lt;dates&gt;&lt;pub-dates&gt;&lt;date&gt;Feb&lt;/date&gt;&lt;/pub-dates&gt;&lt;year&gt;2015&lt;/year&gt;&lt;/dates&gt;&lt;urls&gt;&lt;related-urls&gt;&lt;url&gt;https://www.ncbi.nlm.nih.gov/pubmed/25806345&lt;/url&gt;&lt;/related-urls&gt;&lt;/urls&gt;&lt;isbn&gt;2218-6751&lt;/isbn&gt;&lt;custom2&gt;PMC4367711&lt;/custom2&gt;&lt;titles&gt;&lt;title&gt;Targeted therapy for non-small cell lung cancer: current standards and the promise of the future&lt;/title&gt;&lt;secondary-title&gt;Transl Lung Cancer Res&lt;/secondary-title&gt;&lt;/titles&gt;&lt;pages&gt;36-54&lt;/pages&gt;&lt;number&gt;1&lt;/number&gt;&lt;contributors&gt;&lt;authors&gt;&lt;author&gt;Chan, B. A.&lt;/author&gt;&lt;author&gt;Hughes, B. G.&lt;/author&gt;&lt;/authors&gt;&lt;/contributors&gt;&lt;language&gt;eng&lt;/language&gt;&lt;added-date format="utc"&gt;1476045812&lt;/added-date&gt;&lt;ref-type name="Journal Article"&gt;17&lt;/ref-type&gt;&lt;rec-number&gt;117&lt;/rec-number&gt;&lt;last-updated-date format="utc"&gt;1476045812&lt;/last-updated-date&gt;&lt;accession-num&gt;25806345&lt;/accession-num&gt;&lt;electronic-resource-num&gt;10.3978/j.issn.2218-6751.2014.05.01&lt;/electronic-resource-num&gt;&lt;volume&gt;4&lt;/volume&gt;&lt;/record&gt;&lt;/Cite&gt;&lt;/EndNote&gt;</w:instrText>
            </w:r>
            <w:r w:rsidRPr="003E7441">
              <w:rPr>
                <w:rStyle w:val="NoSpacingChar"/>
              </w:rPr>
              <w:fldChar w:fldCharType="separate"/>
            </w:r>
            <w:r w:rsidRPr="003E7441">
              <w:rPr>
                <w:rStyle w:val="NoSpacingChar"/>
              </w:rPr>
              <w:t>(Lovly 2016; Chan and Hughes 2015)</w:t>
            </w:r>
            <w:r w:rsidRPr="003E7441">
              <w:rPr>
                <w:rStyle w:val="NoSpacingChar"/>
              </w:rPr>
              <w:fldChar w:fldCharType="end"/>
            </w:r>
            <w:r>
              <w:t>.</w:t>
            </w:r>
            <w:bookmarkEnd w:id="66"/>
            <w:bookmarkEnd w:id="67"/>
          </w:p>
          <w:p w14:paraId="5E1F5E87" w14:textId="58218D93" w:rsidR="00D93DE4" w:rsidRDefault="00D93DE4" w:rsidP="00CE3AFA">
            <w:r>
              <w:t xml:space="preserve">  </w:t>
            </w:r>
            <w:r w:rsidR="00D3376F">
              <w:t xml:space="preserve">    </w:t>
            </w:r>
            <w:r w:rsidRPr="00E37FD1">
              <w:rPr>
                <w:noProof/>
              </w:rPr>
              <w:drawing>
                <wp:inline distT="0" distB="0" distL="0" distR="0" wp14:anchorId="13B21074" wp14:editId="312DE278">
                  <wp:extent cx="4956316" cy="2514340"/>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10-09 at 22.40.44.png"/>
                          <pic:cNvPicPr/>
                        </pic:nvPicPr>
                        <pic:blipFill rotWithShape="1">
                          <a:blip r:embed="rId22">
                            <a:extLst>
                              <a:ext uri="{28A0092B-C50C-407E-A947-70E740481C1C}">
                                <a14:useLocalDpi xmlns:a14="http://schemas.microsoft.com/office/drawing/2010/main" val="0"/>
                              </a:ext>
                            </a:extLst>
                          </a:blip>
                          <a:srcRect l="3413" t="25235" r="36575" b="26059"/>
                          <a:stretch/>
                        </pic:blipFill>
                        <pic:spPr bwMode="auto">
                          <a:xfrm>
                            <a:off x="0" y="0"/>
                            <a:ext cx="4967093" cy="2519807"/>
                          </a:xfrm>
                          <a:prstGeom prst="rect">
                            <a:avLst/>
                          </a:prstGeom>
                          <a:ln>
                            <a:noFill/>
                          </a:ln>
                          <a:extLst>
                            <a:ext uri="{53640926-AAD7-44D8-BBD7-CCE9431645EC}">
                              <a14:shadowObscured xmlns:a14="http://schemas.microsoft.com/office/drawing/2010/main"/>
                            </a:ext>
                          </a:extLst>
                        </pic:spPr>
                      </pic:pic>
                    </a:graphicData>
                  </a:graphic>
                </wp:inline>
              </w:drawing>
            </w:r>
          </w:p>
        </w:tc>
      </w:tr>
      <w:tr w:rsidR="00D93DE4" w14:paraId="070579A3" w14:textId="77777777" w:rsidTr="005C4E88">
        <w:tc>
          <w:tcPr>
            <w:tcW w:w="9457" w:type="dxa"/>
            <w:tcBorders>
              <w:top w:val="nil"/>
              <w:left w:val="nil"/>
              <w:bottom w:val="nil"/>
              <w:right w:val="nil"/>
            </w:tcBorders>
          </w:tcPr>
          <w:p w14:paraId="11B5D051" w14:textId="77777777" w:rsidR="00D93DE4" w:rsidRDefault="00D93DE4" w:rsidP="00CE3AFA">
            <w:pPr>
              <w:pStyle w:val="NoSpacing"/>
            </w:pPr>
          </w:p>
        </w:tc>
      </w:tr>
    </w:tbl>
    <w:p w14:paraId="78181D41" w14:textId="70833B7F" w:rsidR="00D93DE4" w:rsidRDefault="00D93DE4" w:rsidP="00294AC9">
      <w:pPr>
        <w:pStyle w:val="ListParagraph"/>
      </w:pPr>
      <w:r>
        <w:t>In some cases, even if an</w:t>
      </w:r>
      <w:r w:rsidRPr="00D2749D">
        <w:t xml:space="preserve"> </w:t>
      </w:r>
      <w:r>
        <w:t>oncogenic alteration is identified, d</w:t>
      </w:r>
      <w:r w:rsidRPr="00413057">
        <w:t xml:space="preserve">rugs for </w:t>
      </w:r>
      <w:r>
        <w:t xml:space="preserve">the target </w:t>
      </w:r>
      <w:r w:rsidRPr="00413057">
        <w:t xml:space="preserve">are difficult to develop because of the target’s structure and/or the way its function is regulated in the cell. One example is RAS, a signaling protein that is mutated in as many </w:t>
      </w:r>
      <w:r>
        <w:t>as</w:t>
      </w:r>
      <w:r w:rsidRPr="00413057">
        <w:t xml:space="preserve"> one-quarter of all cancers but it has not been possi</w:t>
      </w:r>
      <w:r>
        <w:t>ble to develop inhibitors of RAS</w:t>
      </w:r>
      <w:r w:rsidRPr="00413057">
        <w:t xml:space="preserve"> signaling with existing drug development </w:t>
      </w:r>
      <w:r w:rsidR="00DE6C04" w:rsidRPr="00413057">
        <w:t>technologies</w:t>
      </w:r>
      <w:r w:rsidR="00DE6C04">
        <w:t xml:space="preserve"> (</w:t>
      </w:r>
      <w:r w:rsidRPr="000621FA">
        <w:t>https://www.cancer.gov/about-cancer/treatment/types/targeted-therapies/targeted-therapies-fact-sheet</w:t>
      </w:r>
      <w:r>
        <w:t>)</w:t>
      </w:r>
      <w:r w:rsidRPr="00413057">
        <w:t xml:space="preserve">. </w:t>
      </w:r>
      <w:r w:rsidRPr="00D2749D">
        <w:t xml:space="preserve">Moreover, a large number of cancer drugs have not been linked to specific genomic alterations that could be used as biomarkers to specify their selective therapeutic effectiveness </w:t>
      </w:r>
      <w:r w:rsidRPr="00D2749D">
        <w:fldChar w:fldCharType="begin"/>
      </w:r>
      <w:r>
        <w:instrText xml:space="preserve"> ADDIN EN.CITE &lt;EndNote&gt;&lt;Cite&gt;&lt;Author&gt;McDermott&lt;/Author&gt;&lt;Year&gt;2009&lt;/Year&gt;&lt;IDText&gt;Personalized cancer therapy with selective kinase inhibitors: an emerging paradigm in medical oncology&lt;/IDText&gt;&lt;DisplayText&gt;(McDermott and Settleman 2009)&lt;/DisplayText&gt;&lt;record&gt;&lt;dates&gt;&lt;pub-dates&gt;&lt;date&gt;Nov&lt;/date&gt;&lt;/pub-dates&gt;&lt;year&gt;2009&lt;/year&gt;&lt;/dates&gt;&lt;keywords&gt;&lt;keyword&gt;Clinical Trials as Topic&lt;/keyword&gt;&lt;keyword&gt;Dose-Response Relationship, Drug&lt;/keyword&gt;&lt;keyword&gt;Drug Administration Schedule&lt;/keyword&gt;&lt;keyword&gt;Drug Resistance, Neoplasm&lt;/keyword&gt;&lt;keyword&gt;Female&lt;/keyword&gt;&lt;keyword&gt;Forecasting&lt;/keyword&gt;&lt;keyword&gt;Gene Targeting&lt;/keyword&gt;&lt;keyword&gt;Genetic Predisposition to Disease&lt;/keyword&gt;&lt;keyword&gt;Genome, Human&lt;/keyword&gt;&lt;keyword&gt;Humans&lt;/keyword&gt;&lt;keyword&gt;Lung Neoplasms&lt;/keyword&gt;&lt;keyword&gt;Male&lt;/keyword&gt;&lt;keyword&gt;Medical Oncology&lt;/keyword&gt;&lt;keyword&gt;Neoplasms&lt;/keyword&gt;&lt;keyword&gt;Patient Selection&lt;/keyword&gt;&lt;keyword&gt;Pharmacogenetics&lt;/keyword&gt;&lt;keyword&gt;Prognosis&lt;/keyword&gt;&lt;keyword&gt;Protein Kinase Inhibitors&lt;/keyword&gt;&lt;keyword&gt;Risk Assessment&lt;/keyword&gt;&lt;keyword&gt;Survival Analysis&lt;/keyword&gt;&lt;keyword&gt;Treatment Outcome&lt;/keyword&gt;&lt;/keywords&gt;&lt;urls&gt;&lt;related-urls&gt;&lt;url&gt;https://www.ncbi.nlm.nih.gov/pubmed/19858389&lt;/url&gt;&lt;/related-urls&gt;&lt;/urls&gt;&lt;isbn&gt;1527-7755&lt;/isbn&gt;&lt;titles&gt;&lt;title&gt;Personalized cancer therapy with selective kinase inhibitors: an emerging paradigm in medical oncology&lt;/title&gt;&lt;secondary-title&gt;J Clin Oncol&lt;/secondary-title&gt;&lt;/titles&gt;&lt;pages&gt;5650-9&lt;/pages&gt;&lt;number&gt;33&lt;/number&gt;&lt;contributors&gt;&lt;authors&gt;&lt;author&gt;McDermott, U.&lt;/author&gt;&lt;author&gt;Settleman, J.&lt;/author&gt;&lt;/authors&gt;&lt;/contributors&gt;&lt;language&gt;eng&lt;/language&gt;&lt;added-date format="utc"&gt;1473710557&lt;/added-date&gt;&lt;ref-type name="Journal Article"&gt;17&lt;/ref-type&gt;&lt;rec-number&gt;45&lt;/rec-number&gt;&lt;last-updated-date format="utc"&gt;1473710557&lt;/last-updated-date&gt;&lt;accession-num&gt;19858389&lt;/accession-num&gt;&lt;electronic-resource-num&gt;10.1200/JCO.2009.22.9054&lt;/electronic-resource-num&gt;&lt;volume&gt;27&lt;/volume&gt;&lt;/record&gt;&lt;/Cite&gt;&lt;/EndNote&gt;</w:instrText>
      </w:r>
      <w:r w:rsidRPr="00D2749D">
        <w:fldChar w:fldCharType="separate"/>
      </w:r>
      <w:r>
        <w:rPr>
          <w:noProof/>
        </w:rPr>
        <w:t>(McDermott and Settleman 2009)</w:t>
      </w:r>
      <w:r w:rsidRPr="00D2749D">
        <w:fldChar w:fldCharType="end"/>
      </w:r>
      <w:r>
        <w:t xml:space="preserve">. </w:t>
      </w:r>
      <w:r w:rsidRPr="002546C8">
        <w:t>Systematic study is needed to discover the deeper relationship</w:t>
      </w:r>
      <w:r>
        <w:t>s</w:t>
      </w:r>
      <w:r w:rsidRPr="002546C8">
        <w:t xml:space="preserve"> </w:t>
      </w:r>
      <w:r w:rsidRPr="002546C8">
        <w:lastRenderedPageBreak/>
        <w:t>between biomarkers and drug response in order to optimize the utility of existing drug</w:t>
      </w:r>
      <w:r>
        <w:t>s as well as</w:t>
      </w:r>
      <w:r w:rsidRPr="002546C8">
        <w:t xml:space="preserve"> the development of new drugs and </w:t>
      </w:r>
      <w:r>
        <w:t xml:space="preserve">the identification of </w:t>
      </w:r>
      <w:r w:rsidRPr="002546C8">
        <w:t>new biomarkers.</w:t>
      </w:r>
    </w:p>
    <w:p w14:paraId="50274BE9" w14:textId="77777777" w:rsidR="00D93DE4" w:rsidRDefault="00D93DE4" w:rsidP="00D93DE4">
      <w:pPr>
        <w:pStyle w:val="Heading3"/>
        <w:spacing w:line="300" w:lineRule="auto"/>
      </w:pPr>
    </w:p>
    <w:p w14:paraId="0E9808E2" w14:textId="77777777" w:rsidR="00D93DE4" w:rsidRPr="001C341E" w:rsidRDefault="00D93DE4" w:rsidP="00D93DE4">
      <w:pPr>
        <w:pStyle w:val="Heading4"/>
      </w:pPr>
      <w:bookmarkStart w:id="68" w:name="_Toc468131447"/>
      <w:r w:rsidRPr="001C341E">
        <w:t>Drug resistance</w:t>
      </w:r>
      <w:bookmarkEnd w:id="68"/>
    </w:p>
    <w:p w14:paraId="79997467" w14:textId="32ED820B" w:rsidR="00D93DE4" w:rsidRDefault="00D93DE4" w:rsidP="00294AC9">
      <w:pPr>
        <w:pStyle w:val="ListParagraph"/>
      </w:pPr>
      <w:r>
        <w:t>A subgroup of</w:t>
      </w:r>
      <w:r w:rsidRPr="001C341E">
        <w:t xml:space="preserve"> patients </w:t>
      </w:r>
      <w:r>
        <w:t xml:space="preserve">can </w:t>
      </w:r>
      <w:r w:rsidRPr="001C341E">
        <w:t>benefit from therapies targeting cancer driv</w:t>
      </w:r>
      <w:r>
        <w:t>er</w:t>
      </w:r>
      <w:r w:rsidRPr="001C341E">
        <w:t xml:space="preserve"> mutations identified from </w:t>
      </w:r>
      <w:r>
        <w:t>the</w:t>
      </w:r>
      <w:r w:rsidRPr="001C341E">
        <w:t xml:space="preserve"> characterization of their tumor. For example, </w:t>
      </w:r>
      <w:r>
        <w:t>from</w:t>
      </w:r>
      <w:r w:rsidRPr="001C341E">
        <w:t xml:space="preserve"> 10%</w:t>
      </w:r>
      <w:r>
        <w:t xml:space="preserve"> to </w:t>
      </w:r>
      <w:r w:rsidRPr="001C341E">
        <w:t xml:space="preserve">30% </w:t>
      </w:r>
      <w:r>
        <w:t xml:space="preserve">of </w:t>
      </w:r>
      <w:r w:rsidRPr="001C341E">
        <w:t>patients with non-small cell l</w:t>
      </w:r>
      <w:r>
        <w:t>ung cancer have mutations in EGFR,</w:t>
      </w:r>
      <w:r w:rsidRPr="001C341E">
        <w:t xml:space="preserve"> </w:t>
      </w:r>
      <w:r>
        <w:t xml:space="preserve">of which </w:t>
      </w:r>
      <w:r w:rsidRPr="00361107">
        <w:t>75% have been show</w:t>
      </w:r>
      <w:r>
        <w:t>n</w:t>
      </w:r>
      <w:r w:rsidRPr="00361107">
        <w:t xml:space="preserve"> to respond to the tyrosine kinase inhibitors</w:t>
      </w:r>
      <w:r>
        <w:t xml:space="preserve"> </w:t>
      </w:r>
      <w:r w:rsidRPr="00361107">
        <w:t xml:space="preserve">(TKIs) </w:t>
      </w:r>
      <w:r>
        <w:t>G</w:t>
      </w:r>
      <w:r w:rsidRPr="001C341E">
        <w:t xml:space="preserve">efitinib </w:t>
      </w:r>
      <w:r w:rsidRPr="001C341E">
        <w:fldChar w:fldCharType="begin">
          <w:fldData xml:space="preserve">PEVuZE5vdGU+PENpdGU+PEF1dGhvcj5NYWVtb25kbzwvQXV0aG9yPjxZZWFyPjIwMTA8L1llYXI+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</w:fldData>
        </w:fldChar>
      </w:r>
      <w:r>
        <w:instrText xml:space="preserve"> ADDIN EN.CITE </w:instrText>
      </w:r>
      <w:r>
        <w:fldChar w:fldCharType="begin">
          <w:fldData xml:space="preserve">PEVuZE5vdGU+PENpdGU+PEF1dGhvcj5NYWVtb25kbzwvQXV0aG9yPjxZZWFyPjIwMTA8L1llYXI+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</w:fldData>
        </w:fldChar>
      </w:r>
      <w:r>
        <w:instrText xml:space="preserve"> ADDIN EN.CITE.DATA </w:instrText>
      </w:r>
      <w:r>
        <w:fldChar w:fldCharType="end"/>
      </w:r>
      <w:r w:rsidRPr="001C341E">
        <w:fldChar w:fldCharType="separate"/>
      </w:r>
      <w:r>
        <w:rPr>
          <w:noProof/>
        </w:rPr>
        <w:t>(Maemondo, et al. 2010)</w:t>
      </w:r>
      <w:r w:rsidRPr="001C341E">
        <w:fldChar w:fldCharType="end"/>
      </w:r>
      <w:r>
        <w:t>. However,</w:t>
      </w:r>
      <w:r w:rsidRPr="001C341E">
        <w:t xml:space="preserve"> almost all of the patients that initially benefit from the EGFR inhibitors eventually develop resistance and relapse, the median progression free survival (PFS) after treatment </w:t>
      </w:r>
      <w:r>
        <w:t>with</w:t>
      </w:r>
      <w:r w:rsidRPr="001C341E">
        <w:t xml:space="preserve"> Gefiti</w:t>
      </w:r>
      <w:r>
        <w:t>nib in patients has been shown</w:t>
      </w:r>
      <w:r w:rsidRPr="001C341E">
        <w:t xml:space="preserve"> as less than a year. Some mechanisms of resistance have already been identified such as the co-existence of the abnormal activation of HER2, BRAF, MAPK1</w:t>
      </w:r>
      <w:r>
        <w:t xml:space="preserve"> or</w:t>
      </w:r>
      <w:r w:rsidRPr="001C341E">
        <w:t xml:space="preserve"> PIK3CA but many of the remaining mechanisms are still unknown</w:t>
      </w:r>
      <w:r w:rsidRPr="001040F3">
        <w:rPr>
          <w:i/>
          <w:iCs/>
        </w:rPr>
        <w:t xml:space="preserve"> (Stewart, et al. 2015</w:t>
      </w:r>
      <w:r w:rsidR="006B26DE">
        <w:rPr>
          <w:i/>
          <w:iCs/>
        </w:rPr>
        <w:t xml:space="preserve">, </w:t>
      </w:r>
      <w:r w:rsidR="006B26DE">
        <w:rPr>
          <w:i/>
          <w:iCs/>
        </w:rPr>
        <w:fldChar w:fldCharType="begin"/>
      </w:r>
      <w:r w:rsidR="006B26DE">
        <w:rPr>
          <w:i/>
          <w:iCs/>
        </w:rPr>
        <w:instrText xml:space="preserve"> REF _Ref464512738 </w:instrText>
      </w:r>
      <w:r w:rsidR="006B26DE">
        <w:rPr>
          <w:i/>
          <w:iCs/>
        </w:rPr>
        <w:fldChar w:fldCharType="separate"/>
      </w:r>
      <w:r w:rsidR="0088566C">
        <w:t xml:space="preserve">Figure </w:t>
      </w:r>
      <w:r w:rsidR="0088566C">
        <w:rPr>
          <w:noProof/>
        </w:rPr>
        <w:t>15</w:t>
      </w:r>
      <w:r w:rsidR="006B26DE">
        <w:rPr>
          <w:i/>
          <w:iCs/>
        </w:rPr>
        <w:fldChar w:fldCharType="end"/>
      </w:r>
      <w:r w:rsidRPr="001040F3">
        <w:rPr>
          <w:i/>
          <w:iCs/>
        </w:rPr>
        <w:t>)</w:t>
      </w:r>
      <w:r w:rsidRPr="001C341E">
        <w:t xml:space="preserve">. </w:t>
      </w:r>
    </w:p>
    <w:p w14:paraId="582445FA" w14:textId="77777777" w:rsidR="005C4E88" w:rsidRPr="001C341E" w:rsidRDefault="005C4E88" w:rsidP="00294AC9">
      <w:pPr>
        <w:pStyle w:val="ListParagraph"/>
      </w:pPr>
    </w:p>
    <w:p w14:paraId="0F139D5D" w14:textId="15BCE264" w:rsidR="00D93DE4" w:rsidRDefault="00D93DE4" w:rsidP="00294AC9">
      <w:pPr>
        <w:pStyle w:val="ListParagraph"/>
      </w:pPr>
      <w:r w:rsidRPr="001C341E">
        <w:rPr>
          <w:noProof/>
        </w:rPr>
        <w:t xml:space="preserve">Drug resistance to targeted therapy is generally classified into two types: 1) early intrinsic resistance </w:t>
      </w:r>
      <w:r>
        <w:rPr>
          <w:noProof/>
        </w:rPr>
        <w:t xml:space="preserve">referring to </w:t>
      </w:r>
      <w:r w:rsidRPr="001C341E">
        <w:rPr>
          <w:noProof/>
        </w:rPr>
        <w:t>a lack of treatment response</w:t>
      </w:r>
      <w:r>
        <w:rPr>
          <w:noProof/>
        </w:rPr>
        <w:t xml:space="preserve"> </w:t>
      </w:r>
      <w:r w:rsidRPr="001C341E">
        <w:rPr>
          <w:noProof/>
        </w:rPr>
        <w:t xml:space="preserve">and </w:t>
      </w:r>
      <w:r>
        <w:rPr>
          <w:noProof/>
        </w:rPr>
        <w:t xml:space="preserve">2) </w:t>
      </w:r>
      <w:r w:rsidRPr="001C341E">
        <w:rPr>
          <w:noProof/>
        </w:rPr>
        <w:t>late acquired resistance</w:t>
      </w:r>
      <w:r>
        <w:rPr>
          <w:noProof/>
        </w:rPr>
        <w:t xml:space="preserve"> referring to</w:t>
      </w:r>
      <w:r w:rsidRPr="001C341E">
        <w:rPr>
          <w:noProof/>
        </w:rPr>
        <w:t xml:space="preserve"> disease progression after initial response. The intrinsic resistance may be caused by the differential drug sensitivities across various genomic alterations in the target, for example, cells with different EGFR alterations do not respond equally to the TKI inhibitors, the exon 19 deletion and L858R mutation are associated with high sensitivity to TKIs while exon 20 </w:t>
      </w:r>
      <w:r w:rsidRPr="001C341E">
        <w:rPr>
          <w:noProof/>
        </w:rPr>
        <w:lastRenderedPageBreak/>
        <w:t>insertion</w:t>
      </w:r>
      <w:r>
        <w:rPr>
          <w:noProof/>
        </w:rPr>
        <w:t>, w</w:t>
      </w:r>
      <w:r w:rsidRPr="001040F3">
        <w:rPr>
          <w:noProof/>
        </w:rPr>
        <w:t>hich are typically located after the C-helix of the tyrosine kinase domain of EGFR</w:t>
      </w:r>
      <w:r>
        <w:rPr>
          <w:noProof/>
        </w:rPr>
        <w:t>,</w:t>
      </w:r>
      <w:r w:rsidRPr="001C341E">
        <w:rPr>
          <w:noProof/>
        </w:rPr>
        <w:t xml:space="preserve"> seem to be resistan</w:t>
      </w:r>
      <w:r>
        <w:rPr>
          <w:noProof/>
        </w:rPr>
        <w:t>t</w:t>
      </w:r>
      <w:r w:rsidRPr="001C341E">
        <w:rPr>
          <w:noProof/>
        </w:rPr>
        <w:t xml:space="preserve"> to EGFR inhibitors </w:t>
      </w:r>
      <w:r w:rsidRPr="001C341E">
        <w:rPr>
          <w:noProof/>
        </w:rPr>
        <w:fldChar w:fldCharType="begin"/>
      </w:r>
      <w:r>
        <w:rPr>
          <w:noProof/>
        </w:rPr>
        <w:instrText xml:space="preserve"> ADDIN EN.CITE &lt;EndNote&gt;&lt;Cite&gt;&lt;Author&gt;Yasuda&lt;/Author&gt;&lt;Year&gt;2012&lt;/Year&gt;&lt;IDText&gt;EGFR exon 20 insertion mutations in non-small-cell lung cancer: preclinical data and clinical implications&lt;/IDText&gt;&lt;DisplayText&gt;(Yasuda, Kobayashi, and Costa 2012)&lt;/DisplayText&gt;&lt;record&gt;&lt;dates&gt;&lt;pub-dates&gt;&lt;date&gt;Jan&lt;/date&gt;&lt;/pub-dates&gt;&lt;year&gt;2012&lt;/year&gt;&lt;/dates&gt;&lt;keywords&gt;&lt;keyword&gt;Animals&lt;/keyword&gt;&lt;keyword&gt;Antineoplastic Agents&lt;/keyword&gt;&lt;keyword&gt;Biomarkers, Tumor&lt;/keyword&gt;&lt;keyword&gt;Carcinoma, Non-Small-Cell Lung&lt;/keyword&gt;&lt;keyword&gt;Drug Design&lt;/keyword&gt;&lt;keyword&gt;Drug Resistance, Neoplasm&lt;/keyword&gt;&lt;keyword&gt;Exons&lt;/keyword&gt;&lt;keyword&gt;Genetic Predisposition to Disease&lt;/keyword&gt;&lt;keyword&gt;Humans&lt;/keyword&gt;&lt;keyword&gt;Lung Neoplasms&lt;/keyword&gt;&lt;keyword&gt;Models, Molecular&lt;/keyword&gt;&lt;keyword&gt;Molecular Targeted Therapy&lt;/keyword&gt;&lt;keyword&gt;Mutation&lt;/keyword&gt;&lt;keyword&gt;Phenotype&lt;/keyword&gt;&lt;keyword&gt;Precision Medicine&lt;/keyword&gt;&lt;keyword&gt;Protein Conformation&lt;/keyword&gt;&lt;keyword&gt;Protein Kinase Inhibitors&lt;/keyword&gt;&lt;keyword&gt;Receptor, Epidermal Growth Factor&lt;/keyword&gt;&lt;keyword&gt;Structure-Activity Relationship&lt;/keyword&gt;&lt;/keywords&gt;&lt;urls&gt;&lt;related-urls&gt;&lt;url&gt;https://www.ncbi.nlm.nih.gov/pubmed/21764376&lt;/url&gt;&lt;/related-urls&gt;&lt;/urls&gt;&lt;isbn&gt;1474-5488&lt;/isbn&gt;&lt;titles&gt;&lt;title&gt;EGFR exon 20 insertion mutations in non-small-cell lung cancer: preclinical data and clinical implications&lt;/title&gt;&lt;secondary-title&gt;Lancet Oncol&lt;/secondary-title&gt;&lt;/titles&gt;&lt;pages&gt;e23-31&lt;/pages&gt;&lt;number&gt;1&lt;/number&gt;&lt;contributors&gt;&lt;authors&gt;&lt;author&gt;Yasuda, H.&lt;/author&gt;&lt;author&gt;Kobayashi, S.&lt;/author&gt;&lt;author&gt;Costa, D. B.&lt;/author&gt;&lt;/authors&gt;&lt;/contributors&gt;&lt;language&gt;eng&lt;/language&gt;&lt;added-date format="utc"&gt;1472316307&lt;/added-date&gt;&lt;ref-type name="Journal Article"&gt;17&lt;/ref-type&gt;&lt;rec-number&gt;19&lt;/rec-number&gt;&lt;last-updated-date format="utc"&gt;1472316307&lt;/last-updated-date&gt;&lt;accession-num&gt;21764376&lt;/accession-num&gt;&lt;electronic-resource-num&gt;10.1016/S1470-2045(11)70129-2&lt;/electronic-resource-num&gt;&lt;volume&gt;13&lt;/volume&gt;&lt;/record&gt;&lt;/Cite&gt;&lt;/EndNote&gt;</w:instrText>
      </w:r>
      <w:r w:rsidRPr="001C341E">
        <w:rPr>
          <w:noProof/>
        </w:rPr>
        <w:fldChar w:fldCharType="separate"/>
      </w:r>
      <w:r>
        <w:rPr>
          <w:noProof/>
        </w:rPr>
        <w:t>(Yasuda, Kobayashi, and Costa 2012)</w:t>
      </w:r>
      <w:r w:rsidRPr="001C341E">
        <w:rPr>
          <w:noProof/>
        </w:rPr>
        <w:fldChar w:fldCharType="end"/>
      </w:r>
      <w:r w:rsidRPr="001C341E">
        <w:rPr>
          <w:noProof/>
        </w:rPr>
        <w:t>,</w:t>
      </w:r>
      <w:r w:rsidRPr="001C341E">
        <w:t xml:space="preserve"> which demonstrated the importance of identifying the driver mutations not only </w:t>
      </w:r>
      <w:r>
        <w:t>by</w:t>
      </w:r>
      <w:r w:rsidRPr="001C341E">
        <w:t xml:space="preserve"> gene but also </w:t>
      </w:r>
      <w:r>
        <w:t>by mutation</w:t>
      </w:r>
      <w:r w:rsidRPr="001C341E">
        <w:t xml:space="preserve">. </w:t>
      </w:r>
      <w:r w:rsidR="00DF7EA5" w:rsidRPr="001C341E">
        <w:t xml:space="preserve">Another scenario of an intrinsic resistance can </w:t>
      </w:r>
      <w:r w:rsidR="00DF7EA5">
        <w:t>be explained by the co-existence with the</w:t>
      </w:r>
      <w:r w:rsidR="00DF7EA5" w:rsidRPr="001C341E">
        <w:t xml:space="preserve"> sensitizing genomic alteration </w:t>
      </w:r>
      <w:r w:rsidR="00DF7EA5">
        <w:t>of a</w:t>
      </w:r>
      <w:r w:rsidR="00DF7EA5" w:rsidRPr="001C341E">
        <w:t xml:space="preserve"> secondary genetic alteration. </w:t>
      </w:r>
      <w:r w:rsidRPr="001C341E">
        <w:t xml:space="preserve"> </w:t>
      </w:r>
    </w:p>
    <w:p w14:paraId="7E88BBB1" w14:textId="77777777" w:rsidR="00D93DE4" w:rsidRDefault="00D93DE4" w:rsidP="00294AC9">
      <w:pPr>
        <w:pStyle w:val="ListParagraph"/>
      </w:pPr>
    </w:p>
    <w:p w14:paraId="5E957D5E" w14:textId="77777777" w:rsidR="00D93DE4" w:rsidRDefault="00D93DE4" w:rsidP="00DF713C">
      <w:pPr>
        <w:pStyle w:val="ListParagraph"/>
        <w:jc w:val="center"/>
      </w:pPr>
      <w:r>
        <w:rPr>
          <w:noProof/>
        </w:rPr>
        <w:drawing>
          <wp:inline distT="0" distB="0" distL="0" distR="0" wp14:anchorId="4855F580" wp14:editId="10DC83CF">
            <wp:extent cx="3114675" cy="1997361"/>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gfrreisitance.png"/>
                    <pic:cNvPicPr/>
                  </pic:nvPicPr>
                  <pic:blipFill>
                    <a:blip r:embed="rId23">
                      <a:extLst>
                        <a:ext uri="{28A0092B-C50C-407E-A947-70E740481C1C}">
                          <a14:useLocalDpi xmlns:a14="http://schemas.microsoft.com/office/drawing/2010/main" val="0"/>
                        </a:ext>
                      </a:extLst>
                    </a:blip>
                    <a:stretch>
                      <a:fillRect/>
                    </a:stretch>
                  </pic:blipFill>
                  <pic:spPr>
                    <a:xfrm>
                      <a:off x="0" y="0"/>
                      <a:ext cx="3147613" cy="2018483"/>
                    </a:xfrm>
                    <a:prstGeom prst="rect">
                      <a:avLst/>
                    </a:prstGeom>
                  </pic:spPr>
                </pic:pic>
              </a:graphicData>
            </a:graphic>
          </wp:inline>
        </w:drawing>
      </w:r>
    </w:p>
    <w:p w14:paraId="27F779F5" w14:textId="7EE10915" w:rsidR="00D93DE4" w:rsidRDefault="00D93DE4" w:rsidP="00D93DE4">
      <w:pPr>
        <w:pStyle w:val="Caption"/>
        <w:ind w:left="397"/>
        <w:rPr>
          <w:szCs w:val="22"/>
        </w:rPr>
      </w:pPr>
      <w:bookmarkStart w:id="69" w:name="_Ref464512738"/>
      <w:bookmarkStart w:id="70" w:name="_Toc464602353"/>
      <w:bookmarkStart w:id="71" w:name="_Toc464603682"/>
      <w:r>
        <w:t xml:space="preserve">Figure </w:t>
      </w:r>
      <w:fldSimple w:instr=" SEQ Figure \* ARABIC ">
        <w:r w:rsidR="0088566C">
          <w:rPr>
            <w:noProof/>
          </w:rPr>
          <w:t>15</w:t>
        </w:r>
      </w:fldSimple>
      <w:bookmarkEnd w:id="69"/>
      <w:r>
        <w:t xml:space="preserve">. </w:t>
      </w:r>
      <w:r w:rsidRPr="00E4642C">
        <w:rPr>
          <w:rStyle w:val="NoSpacingChar"/>
        </w:rPr>
        <w:t xml:space="preserve">Summary of mechanisms of resistance to first generation EGFR TKIs. Red text represents mutations; blue text represents amplifications. </w:t>
      </w:r>
      <w:r w:rsidRPr="00E4642C">
        <w:rPr>
          <w:rStyle w:val="NoSpacingChar"/>
        </w:rPr>
        <w:sym w:font="Symbol" w:char="F0AD"/>
      </w:r>
      <w:r w:rsidRPr="00E4642C">
        <w:rPr>
          <w:rStyle w:val="NoSpacingChar"/>
        </w:rPr>
        <w:t xml:space="preserve">E increased expression; </w:t>
      </w:r>
      <w:r w:rsidRPr="00E4642C">
        <w:rPr>
          <w:rStyle w:val="NoSpacingChar"/>
        </w:rPr>
        <w:sym w:font="Symbol" w:char="F0AD"/>
      </w:r>
      <w:r w:rsidRPr="00E4642C">
        <w:rPr>
          <w:rStyle w:val="NoSpacingChar"/>
        </w:rPr>
        <w:t xml:space="preserve">A, increased activation; </w:t>
      </w:r>
      <w:r w:rsidRPr="00E4642C">
        <w:rPr>
          <w:rStyle w:val="NoSpacingChar"/>
        </w:rPr>
        <w:sym w:font="Symbol" w:char="F0AD"/>
      </w:r>
      <w:r w:rsidRPr="00E4642C">
        <w:rPr>
          <w:rStyle w:val="NoSpacingChar"/>
        </w:rPr>
        <w:t xml:space="preserve">R, up-regulation; </w:t>
      </w:r>
      <w:r w:rsidRPr="00E4642C">
        <w:rPr>
          <w:rStyle w:val="NoSpacingChar"/>
        </w:rPr>
        <w:sym w:font="Symbol" w:char="F0AF"/>
      </w:r>
      <w:r w:rsidRPr="00E4642C">
        <w:rPr>
          <w:rStyle w:val="NoSpacingChar"/>
        </w:rPr>
        <w:t xml:space="preserve">R, down-regulation; </w:t>
      </w:r>
      <w:r w:rsidRPr="00E4642C">
        <w:rPr>
          <w:rStyle w:val="NoSpacingChar"/>
        </w:rPr>
        <w:sym w:font="Symbol" w:char="F0AF"/>
      </w:r>
      <w:r w:rsidRPr="00E4642C">
        <w:rPr>
          <w:rStyle w:val="NoSpacingChar"/>
        </w:rPr>
        <w:t>E, loss of expression (Stewart, et al. 2015).</w:t>
      </w:r>
      <w:bookmarkEnd w:id="70"/>
      <w:bookmarkEnd w:id="71"/>
    </w:p>
    <w:p w14:paraId="5C0E7AAD" w14:textId="77777777" w:rsidR="00D93DE4" w:rsidRDefault="00D93DE4" w:rsidP="00294AC9">
      <w:pPr>
        <w:pStyle w:val="ListParagraph"/>
      </w:pPr>
    </w:p>
    <w:p w14:paraId="32853469" w14:textId="3D6A345D" w:rsidR="00D93DE4" w:rsidRDefault="00D93DE4" w:rsidP="00294AC9">
      <w:pPr>
        <w:pStyle w:val="ListParagraph"/>
      </w:pPr>
      <w:r w:rsidRPr="00F74D42">
        <w:t>The late acquired resistance may be the result of a secondary mutation in the primary oncogene so that targeted therapy no longer interacts well with it</w:t>
      </w:r>
      <w:r>
        <w:t xml:space="preserve">. For example, lung cancer patient with EGFR mutation develop resistance to anti EGFR TKI by acquiring a secondary mutation T854A in EGFR </w:t>
      </w:r>
      <w:r>
        <w:fldChar w:fldCharType="begin">
          <w:fldData xml:space="preserve">PEVuZE5vdGU+PENpdGU+PEF1dGhvcj5CZWFuPC9BdXRob3I+PFllYXI+MjAwODwvWWVhcj48SURU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</w:fldData>
        </w:fldChar>
      </w:r>
      <w:r>
        <w:instrText xml:space="preserve"> ADDIN EN.CITE </w:instrText>
      </w:r>
      <w:r>
        <w:fldChar w:fldCharType="begin">
          <w:fldData xml:space="preserve">PEVuZE5vdGU+PENpdGU+PEF1dGhvcj5CZWFuPC9BdXRob3I+PFllYXI+MjAwODwvWWVhcj48SURU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</w:fldData>
        </w:fldChar>
      </w:r>
      <w:r>
        <w:instrText xml:space="preserve"> ADDIN EN.CITE.DATA </w:instrText>
      </w:r>
      <w:r>
        <w:fldChar w:fldCharType="end"/>
      </w:r>
      <w:r>
        <w:fldChar w:fldCharType="separate"/>
      </w:r>
      <w:r>
        <w:rPr>
          <w:noProof/>
        </w:rPr>
        <w:t>(Bean, et al. 2008)</w:t>
      </w:r>
      <w:r>
        <w:fldChar w:fldCharType="end"/>
      </w:r>
      <w:r>
        <w:t xml:space="preserve">. </w:t>
      </w:r>
      <w:r w:rsidRPr="001C341E">
        <w:t>T</w:t>
      </w:r>
      <w:r>
        <w:t>he acquired resistance can also</w:t>
      </w:r>
      <w:r w:rsidRPr="001C341E">
        <w:t xml:space="preserve"> be </w:t>
      </w:r>
      <w:r>
        <w:t>due to the selection of clones harboring resistant mutations</w:t>
      </w:r>
      <w:r w:rsidRPr="001C341E">
        <w:t xml:space="preserve"> initially present in the tumor at low percentage</w:t>
      </w:r>
      <w:r>
        <w:t xml:space="preserve"> and expanding during treatment. These events might be predicted based on </w:t>
      </w:r>
      <w:r>
        <w:lastRenderedPageBreak/>
        <w:t>the genomic profile of the patients through bioinformatics tools</w:t>
      </w:r>
      <w:r w:rsidRPr="001C341E">
        <w:t>.</w:t>
      </w:r>
      <w:r w:rsidRPr="00646E02">
        <w:t xml:space="preserve"> </w:t>
      </w:r>
      <w:r w:rsidRPr="001C341E">
        <w:t>For example, the</w:t>
      </w:r>
      <w:r>
        <w:t xml:space="preserve"> EGFR</w:t>
      </w:r>
      <w:r w:rsidRPr="001C341E">
        <w:t xml:space="preserve"> T790M mutation has been associated with intrinsic resistance to EGFR TKI therapy in patients with activating EGFR mutations. Even at a very low frequency of the T790M mutation in the tumor, the pressure from targeted agents may select the T790M clones and lead to an overall resistance </w:t>
      </w:r>
      <w:r w:rsidRPr="001C341E">
        <w:fldChar w:fldCharType="begin"/>
      </w:r>
      <w:r>
        <w:instrText xml:space="preserve"> ADDIN EN.CITE &lt;EndNote&gt;&lt;Cite&gt;&lt;Author&gt;Stewart&lt;/Author&gt;&lt;Year&gt;2015&lt;/Year&gt;&lt;IDText&gt;Known and putative mechanisms of resistance to EGFR targeted therapies in NSCLC patients with EGFR mutations-a review&lt;/IDText&gt;&lt;DisplayText&gt;(Stewart, et al. 2015)&lt;/DisplayText&gt;&lt;record&gt;&lt;dates&gt;&lt;pub-dates&gt;&lt;date&gt;Feb&lt;/date&gt;&lt;/pub-dates&gt;&lt;year&gt;2015&lt;/year&gt;&lt;/dates&gt;&lt;urls&gt;&lt;related-urls&gt;&lt;url&gt;https://www.ncbi.nlm.nih.gov/pubmed/25806347&lt;/url&gt;&lt;/related-urls&gt;&lt;/urls&gt;&lt;isbn&gt;2218-6751&lt;/isbn&gt;&lt;custom2&gt;PMC4367712&lt;/custom2&gt;&lt;titles&gt;&lt;title&gt;Known and putative mechanisms of resistance to EGFR targeted therapies in NSCLC patients with EGFR mutations-a review&lt;/title&gt;&lt;secondary-title&gt;Transl Lung Cancer Res&lt;/secondary-title&gt;&lt;/titles&gt;&lt;pages&gt;67-81&lt;/pages&gt;&lt;number&gt;1&lt;/number&gt;&lt;contributors&gt;&lt;authors&gt;&lt;author&gt;Stewart, E. L.&lt;/author&gt;&lt;author&gt;Tan, S. Z.&lt;/author&gt;&lt;author&gt;Liu, G.&lt;/author&gt;&lt;author&gt;Tsao, M. S.&lt;/author&gt;&lt;/authors&gt;&lt;/contributors&gt;&lt;language&gt;eng&lt;/language&gt;&lt;added-date format="utc"&gt;1472317550&lt;/added-date&gt;&lt;ref-type name="Journal Article"&gt;17&lt;/ref-type&gt;&lt;rec-number&gt;20&lt;/rec-number&gt;&lt;last-updated-date format="utc"&gt;1472317550&lt;/last-updated-date&gt;&lt;accession-num&gt;25806347&lt;/accession-num&gt;&lt;electronic-resource-num&gt;10.3978/j.issn.2218-6751.2014.11.06&lt;/electronic-resource-num&gt;&lt;volume&gt;4&lt;/volume&gt;&lt;/record&gt;&lt;/Cite&gt;&lt;/EndNote&gt;</w:instrText>
      </w:r>
      <w:r w:rsidRPr="001C341E">
        <w:fldChar w:fldCharType="separate"/>
      </w:r>
      <w:r>
        <w:rPr>
          <w:noProof/>
        </w:rPr>
        <w:t>(Stewart, et al. 2015)</w:t>
      </w:r>
      <w:r w:rsidRPr="001C341E">
        <w:fldChar w:fldCharType="end"/>
      </w:r>
      <w:r w:rsidRPr="001C341E">
        <w:t>.</w:t>
      </w:r>
    </w:p>
    <w:p w14:paraId="3B3879C2" w14:textId="77777777" w:rsidR="00D93DE4" w:rsidRDefault="00D93DE4" w:rsidP="00D93DE4">
      <w:pPr>
        <w:pStyle w:val="Heading2"/>
      </w:pPr>
    </w:p>
    <w:p w14:paraId="00A3EA9C" w14:textId="77777777" w:rsidR="00D93DE4" w:rsidRPr="001C341E" w:rsidRDefault="00D93DE4" w:rsidP="001040F3">
      <w:pPr>
        <w:pStyle w:val="Heading4"/>
      </w:pPr>
      <w:bookmarkStart w:id="72" w:name="_Toc468131448"/>
      <w:r>
        <w:t>Overcome limitations</w:t>
      </w:r>
      <w:bookmarkEnd w:id="72"/>
    </w:p>
    <w:p w14:paraId="2B6C2210" w14:textId="77777777" w:rsidR="00D93DE4" w:rsidRDefault="00D93DE4" w:rsidP="00294AC9">
      <w:pPr>
        <w:pStyle w:val="ListParagraph"/>
      </w:pPr>
      <w:r w:rsidRPr="001C341E">
        <w:t xml:space="preserve">In order to overcome these two main limitations of personalized medicine, many efforts have been done in the following directions: </w:t>
      </w:r>
    </w:p>
    <w:p w14:paraId="6E638CEA" w14:textId="77777777" w:rsidR="00D93DE4" w:rsidRPr="001C341E" w:rsidRDefault="00D93DE4" w:rsidP="00294AC9">
      <w:pPr>
        <w:pStyle w:val="ListParagraph"/>
      </w:pPr>
    </w:p>
    <w:p w14:paraId="7C21CED3" w14:textId="77777777" w:rsidR="00D93DE4" w:rsidRDefault="00D93DE4" w:rsidP="00294AC9">
      <w:pPr>
        <w:pStyle w:val="ListParagraph"/>
        <w:numPr>
          <w:ilvl w:val="0"/>
          <w:numId w:val="11"/>
        </w:numPr>
      </w:pPr>
      <w:r w:rsidRPr="001C341E">
        <w:t xml:space="preserve">New drugs and new targets </w:t>
      </w:r>
    </w:p>
    <w:p w14:paraId="029D7405" w14:textId="77777777" w:rsidR="005C4E88" w:rsidRPr="001C341E" w:rsidRDefault="005C4E88" w:rsidP="005C4E88">
      <w:pPr>
        <w:pStyle w:val="ListParagraph"/>
        <w:ind w:left="920"/>
      </w:pPr>
    </w:p>
    <w:p w14:paraId="380866C5" w14:textId="3E9B60FF" w:rsidR="00D93DE4" w:rsidRDefault="00D93DE4" w:rsidP="00294AC9">
      <w:pPr>
        <w:pStyle w:val="ListParagraph"/>
      </w:pPr>
      <w:r w:rsidRPr="001C341E">
        <w:t>Great effort</w:t>
      </w:r>
      <w:r>
        <w:t>s</w:t>
      </w:r>
      <w:r w:rsidRPr="001C341E">
        <w:t xml:space="preserve"> in developing more specific and more efficient inhibitors ha</w:t>
      </w:r>
      <w:r>
        <w:t>ve</w:t>
      </w:r>
      <w:r w:rsidRPr="001C341E">
        <w:t xml:space="preserve"> been made</w:t>
      </w:r>
      <w:r>
        <w:t xml:space="preserve"> leading to the development and use of second generation inhibitors. For ins</w:t>
      </w:r>
      <w:r w:rsidR="00462310">
        <w:t>tance, the first generation of m</w:t>
      </w:r>
      <w:r>
        <w:t xml:space="preserve">TOR </w:t>
      </w:r>
      <w:r w:rsidRPr="001C341E">
        <w:t>inhibitors</w:t>
      </w:r>
      <w:r>
        <w:t>, such as</w:t>
      </w:r>
      <w:r w:rsidRPr="001C341E">
        <w:t xml:space="preserve"> rapamycin</w:t>
      </w:r>
      <w:r>
        <w:t>, is being replaced by</w:t>
      </w:r>
      <w:r w:rsidRPr="001C341E">
        <w:t xml:space="preserve"> </w:t>
      </w:r>
      <w:r>
        <w:t>its</w:t>
      </w:r>
      <w:r w:rsidRPr="001C341E">
        <w:t xml:space="preserve"> second generation</w:t>
      </w:r>
      <w:r>
        <w:t>,</w:t>
      </w:r>
      <w:r w:rsidRPr="001C341E">
        <w:t xml:space="preserve"> such as AZD8055. Meanwhile</w:t>
      </w:r>
      <w:r>
        <w:t>,</w:t>
      </w:r>
      <w:r w:rsidRPr="001C341E">
        <w:t xml:space="preserve"> countless efforts are being made to develop </w:t>
      </w:r>
      <w:r w:rsidR="00A5555E">
        <w:t xml:space="preserve">third </w:t>
      </w:r>
      <w:r w:rsidRPr="001C341E">
        <w:t xml:space="preserve">generation </w:t>
      </w:r>
      <w:r w:rsidR="00462310">
        <w:t>m</w:t>
      </w:r>
      <w:r>
        <w:t xml:space="preserve">TOR </w:t>
      </w:r>
      <w:r w:rsidRPr="001C341E">
        <w:t>inhibitor that could overcome drug resistance</w:t>
      </w:r>
      <w:r>
        <w:t xml:space="preserve"> </w:t>
      </w:r>
      <w:r w:rsidRPr="001C341E">
        <w:fldChar w:fldCharType="begin"/>
      </w:r>
      <w:r>
        <w:instrText xml:space="preserve"> ADDIN EN.CITE &lt;EndNote&gt;&lt;Cite&gt;&lt;Author&gt;Rodrik-Outmezguine&lt;/Author&gt;&lt;Year&gt;2016&lt;/Year&gt;&lt;IDText&gt;Overcoming mTOR resistance mutations with a new-generation mTOR inhibitor&lt;/IDText&gt;&lt;DisplayText&gt;(Rodrik-Outmezguine, et al. 2016)&lt;/DisplayText&gt;&lt;record&gt;&lt;dates&gt;&lt;pub-dates&gt;&lt;date&gt;Jun&lt;/date&gt;&lt;/pub-dates&gt;&lt;year&gt;2016&lt;/year&gt;&lt;/dates&gt;&lt;keywords&gt;&lt;keyword&gt;Animals&lt;/keyword&gt;&lt;keyword&gt;Binding Sites&lt;/keyword&gt;&lt;keyword&gt;Cell Line, Tumor&lt;/keyword&gt;&lt;keyword&gt;Drug Resistance&lt;/keyword&gt;&lt;keyword&gt;Female&lt;/keyword&gt;&lt;keyword&gt;Humans&lt;/keyword&gt;&lt;keyword&gt;Mice&lt;/keyword&gt;&lt;keyword&gt;Mutation&lt;/keyword&gt;&lt;keyword&gt;Neoplasms&lt;/keyword&gt;&lt;keyword&gt;Protein Kinase Inhibitors&lt;/keyword&gt;&lt;keyword&gt;Protein Structure, Tertiary&lt;/keyword&gt;&lt;keyword&gt;Signal Transduction&lt;/keyword&gt;&lt;keyword&gt;TOR Serine-Threonine Kinases&lt;/keyword&gt;&lt;keyword&gt;Xenograft Model Antitumor Assays&lt;/keyword&gt;&lt;/keywords&gt;&lt;urls&gt;&lt;related-urls&gt;&lt;url&gt;https://www.ncbi.nlm.nih.gov/pubmed/27279227&lt;/url&gt;&lt;/related-urls&gt;&lt;/urls&gt;&lt;isbn&gt;1476-4687&lt;/isbn&gt;&lt;custom2&gt;PMC4902179&lt;/custom2&gt;&lt;titles&gt;&lt;title&gt;Overcoming mTOR resistance mutations with a new-generation mTOR inhibitor&lt;/title&gt;&lt;secondary-title&gt;Nature&lt;/secondary-title&gt;&lt;/titles&gt;&lt;pages&gt;272-6&lt;/pages&gt;&lt;number&gt;7606&lt;/number&gt;&lt;contributors&gt;&lt;authors&gt;&lt;author&gt;Rodrik-Outmezguine, V. S.&lt;/author&gt;&lt;author&gt;Okaniwa, M.&lt;/author&gt;&lt;author&gt;Yao, Z.&lt;/author&gt;&lt;author&gt;Novotny, C. J.&lt;/author&gt;&lt;author&gt;McWhirter, C.&lt;/author&gt;&lt;author&gt;Banaji, A.&lt;/author&gt;&lt;author&gt;Won, H.&lt;/author&gt;&lt;author&gt;Wong, W.&lt;/author&gt;&lt;author&gt;Berger, M.&lt;/author&gt;&lt;author&gt;de Stanchina, E.&lt;/author&gt;&lt;author&gt;Barratt, D. G.&lt;/author&gt;&lt;author&gt;Cosulich, S.&lt;/author&gt;&lt;author&gt;Klinowska, T.&lt;/author&gt;&lt;author&gt;Rosen, N.&lt;/author&gt;&lt;author&gt;Shokat, K. M.&lt;/author&gt;&lt;/authors&gt;&lt;/contributors&gt;&lt;language&gt;eng&lt;/language&gt;&lt;added-date format="utc"&gt;1472661336&lt;/added-date&gt;&lt;ref-type name="Journal Article"&gt;17&lt;/ref-type&gt;&lt;rec-number&gt;26&lt;/rec-number&gt;&lt;last-updated-date format="utc"&gt;1472661336&lt;/last-updated-date&gt;&lt;accession-num&gt;27279227&lt;/accession-num&gt;&lt;electronic-resource-num&gt;10.1038/nature17963&lt;/electronic-resource-num&gt;&lt;volume&gt;534&lt;/volume&gt;&lt;/record&gt;&lt;/Cite&gt;&lt;/EndNote&gt;</w:instrText>
      </w:r>
      <w:r w:rsidRPr="001C341E">
        <w:fldChar w:fldCharType="separate"/>
      </w:r>
      <w:r>
        <w:rPr>
          <w:noProof/>
        </w:rPr>
        <w:t>(Rodrik-Outmezguine, et al. 2016)</w:t>
      </w:r>
      <w:r w:rsidRPr="001C341E">
        <w:fldChar w:fldCharType="end"/>
      </w:r>
      <w:r w:rsidRPr="001C341E">
        <w:t>. At the same time, attempt</w:t>
      </w:r>
      <w:r>
        <w:t>s</w:t>
      </w:r>
      <w:r w:rsidRPr="001C341E">
        <w:t xml:space="preserve"> to identify new mechanisms of response </w:t>
      </w:r>
      <w:r>
        <w:t xml:space="preserve">to existing drugs </w:t>
      </w:r>
      <w:r w:rsidRPr="001C341E">
        <w:t>as well as new potential targets</w:t>
      </w:r>
      <w:r>
        <w:t xml:space="preserve"> are</w:t>
      </w:r>
      <w:r w:rsidRPr="001C341E">
        <w:t xml:space="preserve"> be</w:t>
      </w:r>
      <w:r>
        <w:t>ing</w:t>
      </w:r>
      <w:r w:rsidRPr="001C341E">
        <w:t xml:space="preserve"> made constantly</w:t>
      </w:r>
      <w:r>
        <w:t xml:space="preserve"> from large scale genomic profiling analyses to their in vitro and in vivo validations </w:t>
      </w:r>
      <w:r w:rsidRPr="001C341E">
        <w:fldChar w:fldCharType="begin"/>
      </w:r>
      <w:r>
        <w:instrText xml:space="preserve"> ADDIN EN.CITE &lt;EndNote&gt;&lt;Cite&gt;&lt;Author&gt;Nicolas Goossens&lt;/Author&gt;&lt;Year&gt;2015&lt;/Year&gt;&lt;IDText&gt;Cancer biomarker discovery and validation&lt;/IDText&gt;&lt;DisplayText&gt;(Nicolas Goossens 2015)&lt;/DisplayText&gt;&lt;record&gt;&lt;titles&gt;&lt;title&gt;Cancer biomarker discovery and validation&lt;/title&gt;&lt;/titles&gt;&lt;contributors&gt;&lt;authors&gt;&lt;author&gt;Nicolas Goossens, Shigeki Nakagawa, Xiaochen Sun and Yujin Hoshida&lt;/author&gt;&lt;/authors&gt;&lt;/contributors&gt;&lt;added-date format="utc"&gt;1473770712&lt;/added-date&gt;&lt;ref-type name="Generic"&gt;13&lt;/ref-type&gt;&lt;dates&gt;&lt;year&gt;2015&lt;/year&gt;&lt;/dates&gt;&lt;rec-number&gt;48&lt;/rec-number&gt;&lt;publisher&gt;Transl Cancer Res. 2015 Jun; 4(3): 256–269.&lt;/publisher&gt;&lt;last-updated-date format="utc"&gt;1473770775&lt;/last-updated-date&gt;&lt;/record&gt;&lt;/Cite&gt;&lt;/EndNote&gt;</w:instrText>
      </w:r>
      <w:r w:rsidRPr="001C341E">
        <w:fldChar w:fldCharType="separate"/>
      </w:r>
      <w:r>
        <w:rPr>
          <w:noProof/>
        </w:rPr>
        <w:t>(Nicolas Goossens 2015)</w:t>
      </w:r>
      <w:r w:rsidRPr="001C341E">
        <w:fldChar w:fldCharType="end"/>
      </w:r>
      <w:r>
        <w:t>.</w:t>
      </w:r>
      <w:r w:rsidRPr="001C341E">
        <w:t xml:space="preserve"> </w:t>
      </w:r>
    </w:p>
    <w:p w14:paraId="355B5F9F" w14:textId="77777777" w:rsidR="00D93DE4" w:rsidRDefault="00D93DE4" w:rsidP="00294AC9">
      <w:pPr>
        <w:pStyle w:val="ListParagraph"/>
      </w:pPr>
    </w:p>
    <w:p w14:paraId="0D701841" w14:textId="77777777" w:rsidR="00D93DE4" w:rsidRDefault="00D93DE4" w:rsidP="00294AC9">
      <w:pPr>
        <w:pStyle w:val="ListParagraph"/>
        <w:numPr>
          <w:ilvl w:val="0"/>
          <w:numId w:val="11"/>
        </w:numPr>
      </w:pPr>
      <w:r w:rsidRPr="001C341E">
        <w:t xml:space="preserve">Combine multiple inhibitors </w:t>
      </w:r>
    </w:p>
    <w:p w14:paraId="6D78A261" w14:textId="77777777" w:rsidR="005C4E88" w:rsidRPr="001C341E" w:rsidRDefault="005C4E88" w:rsidP="005C4E88">
      <w:pPr>
        <w:pStyle w:val="ListParagraph"/>
        <w:ind w:left="920"/>
      </w:pPr>
    </w:p>
    <w:p w14:paraId="205F1FA6" w14:textId="529201F7" w:rsidR="00D93DE4" w:rsidRDefault="00D93DE4" w:rsidP="00294AC9">
      <w:pPr>
        <w:pStyle w:val="ListParagraph"/>
      </w:pPr>
      <w:r>
        <w:t xml:space="preserve">One </w:t>
      </w:r>
      <w:r w:rsidRPr="001C341E">
        <w:t xml:space="preserve">common practice </w:t>
      </w:r>
      <w:r>
        <w:t xml:space="preserve">to overcome drug resistance is </w:t>
      </w:r>
      <w:r w:rsidRPr="001C341E">
        <w:t xml:space="preserve">to combine a targeted therapy with one or more chemotherapy drugs. For example, the </w:t>
      </w:r>
      <w:r w:rsidRPr="00C645D5">
        <w:t>targeted therapy</w:t>
      </w:r>
      <w:r w:rsidRPr="001C341E">
        <w:t xml:space="preserve"> trastuzumab has been used in combination with docetaxel, a traditional chemotherapy drug, to treat women with metastatic breast cancer that overexpress the protein HER2/neu</w:t>
      </w:r>
      <w:r w:rsidR="00D60C50">
        <w:t xml:space="preserve"> </w:t>
      </w:r>
      <w:r>
        <w:fldChar w:fldCharType="begin"/>
      </w:r>
      <w:r>
        <w:instrText xml:space="preserve"> ADDIN EN.CITE &lt;EndNote&gt;&lt;Cite&gt;&lt;Author&gt;Burris&lt;/Author&gt;&lt;Year&gt;2001&lt;/Year&gt;&lt;IDText&gt;Docetaxel (Taxotere) plus trastuzumab (Herceptin) in breast cancer&lt;/IDText&gt;&lt;DisplayText&gt;(Burris 2001)&lt;/DisplayText&gt;&lt;record&gt;&lt;dates&gt;&lt;pub-dates&gt;&lt;date&gt;Feb&lt;/date&gt;&lt;/pub-dates&gt;&lt;year&gt;2001&lt;/year&gt;&lt;/dates&gt;&lt;keywords&gt;&lt;keyword&gt;Antibodies, Monoclonal&lt;/keyword&gt;&lt;keyword&gt;Antibodies, Monoclonal, Humanized&lt;/keyword&gt;&lt;keyword&gt;Antineoplastic Combined Chemotherapy Protocols&lt;/keyword&gt;&lt;keyword&gt;Breast Neoplasms&lt;/keyword&gt;&lt;keyword&gt;Clinical Trials as Topic&lt;/keyword&gt;&lt;keyword&gt;Genes, erbB-2&lt;/keyword&gt;&lt;keyword&gt;Humans&lt;/keyword&gt;&lt;keyword&gt;Paclitaxel&lt;/keyword&gt;&lt;keyword&gt;Taxoids&lt;/keyword&gt;&lt;keyword&gt;Trastuzumab&lt;/keyword&gt;&lt;/keywords&gt;&lt;urls&gt;&lt;related-urls&gt;&lt;url&gt;https://www.ncbi.nlm.nih.gov/pubmed/11301373&lt;/url&gt;&lt;/related-urls&gt;&lt;/urls&gt;&lt;isbn&gt;0093-7754&lt;/isbn&gt;&lt;titles&gt;&lt;title&gt;Docetaxel (Taxotere) plus trastuzumab (Herceptin) in breast cancer&lt;/title&gt;&lt;secondary-title&gt;Semin Oncol&lt;/secondary-title&gt;&lt;/titles&gt;&lt;pages&gt;38-44&lt;/pages&gt;&lt;number&gt;1 Suppl 3&lt;/number&gt;&lt;contributors&gt;&lt;authors&gt;&lt;author&gt;Burris, H. A.&lt;/author&gt;&lt;/authors&gt;&lt;/contributors&gt;&lt;language&gt;ENG&lt;/language&gt;&lt;added-date format="utc"&gt;1476709034&lt;/added-date&gt;&lt;ref-type name="Journal Article"&gt;17&lt;/ref-type&gt;&lt;rec-number&gt;142&lt;/rec-number&gt;&lt;last-updated-date format="utc"&gt;1476709034&lt;/last-updated-date&gt;&lt;accession-num&gt;11301373&lt;/accession-num&gt;&lt;volume&gt;28&lt;/volume&gt;&lt;/record&gt;&lt;/Cite&gt;&lt;/EndNote&gt;</w:instrText>
      </w:r>
      <w:r>
        <w:fldChar w:fldCharType="separate"/>
      </w:r>
      <w:r>
        <w:rPr>
          <w:noProof/>
        </w:rPr>
        <w:t>(Burris 2001)</w:t>
      </w:r>
      <w:r>
        <w:fldChar w:fldCharType="end"/>
      </w:r>
      <w:r w:rsidRPr="001C341E">
        <w:t>. The other option is to give the patients combination</w:t>
      </w:r>
      <w:r>
        <w:t>s</w:t>
      </w:r>
      <w:r w:rsidRPr="001C341E">
        <w:t xml:space="preserve"> of targeted therapies based on their genomic profile</w:t>
      </w:r>
      <w:r>
        <w:t>s</w:t>
      </w:r>
      <w:r w:rsidRPr="001C341E">
        <w:t>. Many recent studies have demonstrated the benefits of combining targeted therapies in overcoming resistance that arises through secondary mutations in the driver genes. The combination can either be 2 or more drugs target</w:t>
      </w:r>
      <w:r>
        <w:t>ing</w:t>
      </w:r>
      <w:r w:rsidRPr="001C341E">
        <w:t xml:space="preserve"> the same altered signaling pathway or </w:t>
      </w:r>
      <w:r>
        <w:t xml:space="preserve">targeting </w:t>
      </w:r>
      <w:r w:rsidRPr="001C341E">
        <w:t xml:space="preserve">different pathways based on the patients’ genomic </w:t>
      </w:r>
      <w:r>
        <w:t>profiles</w:t>
      </w:r>
      <w:r w:rsidRPr="001C341E">
        <w:t xml:space="preserve">. For example, treating melanoma patients with a BRAF </w:t>
      </w:r>
      <w:r>
        <w:t>V</w:t>
      </w:r>
      <w:r w:rsidRPr="001C341E">
        <w:t>600</w:t>
      </w:r>
      <w:r>
        <w:t>E</w:t>
      </w:r>
      <w:r w:rsidRPr="001C341E">
        <w:t xml:space="preserve"> mutation </w:t>
      </w:r>
      <w:r>
        <w:t>with</w:t>
      </w:r>
      <w:r w:rsidRPr="001C341E">
        <w:t xml:space="preserve"> </w:t>
      </w:r>
      <w:r>
        <w:t xml:space="preserve">the combination </w:t>
      </w:r>
      <w:r w:rsidRPr="001C341E">
        <w:t xml:space="preserve">BRAF inhibitor </w:t>
      </w:r>
      <w:r>
        <w:t>(V</w:t>
      </w:r>
      <w:r w:rsidRPr="001C341E">
        <w:t>emurafenib</w:t>
      </w:r>
      <w:r>
        <w:t>)</w:t>
      </w:r>
      <w:r w:rsidRPr="001C341E">
        <w:t xml:space="preserve"> </w:t>
      </w:r>
      <w:r>
        <w:t>/</w:t>
      </w:r>
      <w:r w:rsidRPr="001C341E">
        <w:t xml:space="preserve"> MEK inhibitor </w:t>
      </w:r>
      <w:r>
        <w:t>(C</w:t>
      </w:r>
      <w:r w:rsidRPr="001C341E">
        <w:t>obimetinib</w:t>
      </w:r>
      <w:r>
        <w:t>)</w:t>
      </w:r>
      <w:r w:rsidRPr="001C341E">
        <w:t xml:space="preserve"> </w:t>
      </w:r>
      <w:r>
        <w:t xml:space="preserve">as compared to the single BRAF inhibitor, </w:t>
      </w:r>
      <w:r w:rsidRPr="001C341E">
        <w:t xml:space="preserve">can slow the development of resistance and </w:t>
      </w:r>
      <w:r>
        <w:t xml:space="preserve">therefore the </w:t>
      </w:r>
      <w:r w:rsidRPr="001C341E">
        <w:t>disease progr</w:t>
      </w:r>
      <w:r>
        <w:t xml:space="preserve">ession </w:t>
      </w:r>
      <w:r w:rsidRPr="001C341E">
        <w:fldChar w:fldCharType="begin">
          <w:fldData xml:space="preserve">PEVuZE5vdGU+PENpdGU+PEF1dGhvcj5MYXJraW48L0F1dGhvcj48WWVhcj4yMDE0PC9ZZWFyPjxJ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</w:fldData>
        </w:fldChar>
      </w:r>
      <w:r w:rsidR="00C71E19">
        <w:instrText xml:space="preserve"> ADDIN EN.CITE </w:instrText>
      </w:r>
      <w:r w:rsidR="00C71E19">
        <w:fldChar w:fldCharType="begin">
          <w:fldData xml:space="preserve">PEVuZE5vdGU+PENpdGU+PEF1dGhvcj5MYXJraW48L0F1dGhvcj48WWVhcj4yMDE0PC9ZZWFyPjxJ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</w:fldData>
        </w:fldChar>
      </w:r>
      <w:r w:rsidR="00C71E19">
        <w:instrText xml:space="preserve"> ADDIN EN.CITE.DATA </w:instrText>
      </w:r>
      <w:r w:rsidR="00C71E19">
        <w:fldChar w:fldCharType="end"/>
      </w:r>
      <w:r w:rsidRPr="001C341E">
        <w:fldChar w:fldCharType="separate"/>
      </w:r>
      <w:r w:rsidR="00C71E19">
        <w:rPr>
          <w:noProof/>
        </w:rPr>
        <w:t>(Larkin, et al. 2014)</w:t>
      </w:r>
      <w:r w:rsidRPr="001C341E">
        <w:fldChar w:fldCharType="end"/>
      </w:r>
      <w:r>
        <w:t>.</w:t>
      </w:r>
      <w:r w:rsidRPr="001C341E">
        <w:t xml:space="preserve"> Some preclinical studies and early-phase clinical trials have also show</w:t>
      </w:r>
      <w:r>
        <w:t>n</w:t>
      </w:r>
      <w:r w:rsidRPr="001C341E">
        <w:t xml:space="preserve"> potential antitumor activities of the combination of MEK inhibitor and PI3K inhibitor with manageable safety and toxicity for patients with RAF or RAS mutations</w:t>
      </w:r>
      <w:r>
        <w:t xml:space="preserve"> </w:t>
      </w:r>
      <w:r w:rsidRPr="001C341E">
        <w:fldChar w:fldCharType="begin"/>
      </w:r>
      <w:r>
        <w:instrText xml:space="preserve"> ADDIN EN.CITE &lt;EndNote&gt;&lt;Cite&gt;&lt;Author&gt;Jokinen&lt;/Author&gt;&lt;Year&gt;2015&lt;/Year&gt;&lt;IDText&gt;MEK and PI3K inhibition in solid tumors: rationale and evidence to date&lt;/IDText&gt;&lt;DisplayText&gt;(Jokinen and Koivunen 2015)&lt;/DisplayText&gt;&lt;record&gt;&lt;dates&gt;&lt;pub-dates&gt;&lt;date&gt;May&lt;/date&gt;&lt;/pub-dates&gt;&lt;year&gt;2015&lt;/year&gt;&lt;/dates&gt;&lt;urls&gt;&lt;related-urls&gt;&lt;url&gt;https://www.ncbi.nlm.nih.gov/pubmed/26673580&lt;/url&gt;&lt;/related-urls&gt;&lt;/urls&gt;&lt;isbn&gt;1758-8340&lt;/isbn&gt;&lt;custom2&gt;PMC4406912&lt;/custom2&gt;&lt;titles&gt;&lt;title&gt;MEK and PI3K inhibition in solid tumors: rationale and evidence to date&lt;/title&gt;&lt;secondary-title&gt;Ther Adv Med Oncol&lt;/secondary-title&gt;&lt;/titles&gt;&lt;pages&gt;170-80&lt;/pages&gt;&lt;number&gt;3&lt;/number&gt;&lt;contributors&gt;&lt;authors&gt;&lt;author&gt;Jokinen, E.&lt;/author&gt;&lt;author&gt;Koivunen, J. P.&lt;/author&gt;&lt;/authors&gt;&lt;/contributors&gt;&lt;language&gt;eng&lt;/language&gt;&lt;added-date format="utc"&gt;1473699607&lt;/added-date&gt;&lt;ref-type name="Journal Article"&gt;17&lt;/ref-type&gt;&lt;rec-number&gt;43&lt;/rec-number&gt;&lt;last-updated-date format="utc"&gt;1473699607&lt;/last-updated-date&gt;&lt;accession-num&gt;26673580&lt;/accession-num&gt;&lt;electronic-resource-num&gt;10.1177/1758834015571111&lt;/electronic-resource-num&gt;&lt;volume&gt;7&lt;/volume&gt;&lt;/record&gt;&lt;/Cite&gt;&lt;/EndNote&gt;</w:instrText>
      </w:r>
      <w:r w:rsidRPr="001C341E">
        <w:fldChar w:fldCharType="separate"/>
      </w:r>
      <w:r>
        <w:rPr>
          <w:noProof/>
        </w:rPr>
        <w:t>(Jokinen and Koivunen 2015)</w:t>
      </w:r>
      <w:r w:rsidRPr="001C341E">
        <w:fldChar w:fldCharType="end"/>
      </w:r>
      <w:r>
        <w:t>.</w:t>
      </w:r>
      <w:r w:rsidRPr="001C341E">
        <w:t xml:space="preserve"> </w:t>
      </w:r>
    </w:p>
    <w:p w14:paraId="47FA56C8" w14:textId="77777777" w:rsidR="005C4E88" w:rsidRDefault="005C4E88" w:rsidP="00294AC9">
      <w:pPr>
        <w:pStyle w:val="ListParagraph"/>
      </w:pPr>
    </w:p>
    <w:p w14:paraId="69E004A8" w14:textId="77777777" w:rsidR="005C4E88" w:rsidRDefault="005C4E88"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22888794" w14:textId="77777777" w:rsidTr="00770532">
        <w:tc>
          <w:tcPr>
            <w:tcW w:w="9457" w:type="dxa"/>
            <w:tcBorders>
              <w:top w:val="nil"/>
              <w:left w:val="nil"/>
              <w:bottom w:val="nil"/>
              <w:right w:val="nil"/>
            </w:tcBorders>
          </w:tcPr>
          <w:p w14:paraId="7C4DF952" w14:textId="6EA63D81" w:rsidR="00D93DE4" w:rsidRDefault="00770532" w:rsidP="00DF713C">
            <w:pPr>
              <w:pStyle w:val="ListParagraph"/>
            </w:pPr>
            <w:r>
              <w:lastRenderedPageBreak/>
              <w:t xml:space="preserve">     </w:t>
            </w:r>
            <w:r w:rsidR="00D93DE4">
              <w:rPr>
                <w:noProof/>
              </w:rPr>
              <w:drawing>
                <wp:inline distT="0" distB="0" distL="0" distR="0" wp14:anchorId="462AFF2B" wp14:editId="1FA9F745">
                  <wp:extent cx="4426839" cy="26001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afmek.png"/>
                          <pic:cNvPicPr/>
                        </pic:nvPicPr>
                        <pic:blipFill>
                          <a:blip r:embed="rId24">
                            <a:extLst>
                              <a:ext uri="{28A0092B-C50C-407E-A947-70E740481C1C}">
                                <a14:useLocalDpi xmlns:a14="http://schemas.microsoft.com/office/drawing/2010/main" val="0"/>
                              </a:ext>
                            </a:extLst>
                          </a:blip>
                          <a:stretch>
                            <a:fillRect/>
                          </a:stretch>
                        </pic:blipFill>
                        <pic:spPr>
                          <a:xfrm>
                            <a:off x="0" y="0"/>
                            <a:ext cx="4465332" cy="2622711"/>
                          </a:xfrm>
                          <a:prstGeom prst="rect">
                            <a:avLst/>
                          </a:prstGeom>
                        </pic:spPr>
                      </pic:pic>
                    </a:graphicData>
                  </a:graphic>
                </wp:inline>
              </w:drawing>
            </w:r>
          </w:p>
          <w:p w14:paraId="5662ACB5" w14:textId="67D3617B" w:rsidR="00D93DE4" w:rsidRDefault="00D93DE4" w:rsidP="008B24F1">
            <w:pPr>
              <w:pStyle w:val="Caption"/>
              <w:ind w:left="170" w:right="170"/>
              <w:rPr>
                <w:szCs w:val="22"/>
              </w:rPr>
            </w:pPr>
            <w:bookmarkStart w:id="73" w:name="_Ref464512767"/>
            <w:bookmarkStart w:id="74" w:name="_Toc464602354"/>
            <w:bookmarkStart w:id="75" w:name="_Toc464603683"/>
            <w:r>
              <w:t xml:space="preserve">Figure </w:t>
            </w:r>
            <w:fldSimple w:instr=" SEQ Figure \* ARABIC ">
              <w:r w:rsidR="0088566C">
                <w:rPr>
                  <w:noProof/>
                </w:rPr>
                <w:t>16</w:t>
              </w:r>
            </w:fldSimple>
            <w:bookmarkEnd w:id="73"/>
            <w:r>
              <w:t xml:space="preserve">. </w:t>
            </w:r>
            <w:r w:rsidRPr="00E133C5">
              <w:rPr>
                <w:rStyle w:val="NoSpacingChar"/>
              </w:rPr>
              <w:t>Dual therapy of BRAF inhibitor and MEK inhibitor increased progression-free survival when compared to BRAF inhibitor monotherapy. (Larkin, et al. 2014)</w:t>
            </w:r>
            <w:bookmarkEnd w:id="74"/>
            <w:bookmarkEnd w:id="75"/>
          </w:p>
        </w:tc>
      </w:tr>
    </w:tbl>
    <w:p w14:paraId="6AC5FADA" w14:textId="77777777" w:rsidR="00D93DE4" w:rsidRPr="001C341E" w:rsidRDefault="00D93DE4" w:rsidP="00294AC9">
      <w:pPr>
        <w:pStyle w:val="ListParagraph"/>
      </w:pPr>
    </w:p>
    <w:p w14:paraId="3A093E62" w14:textId="77777777" w:rsidR="00CB1065" w:rsidRPr="001C341E" w:rsidRDefault="00D93DE4" w:rsidP="00CB1065">
      <w:pPr>
        <w:pStyle w:val="ListParagraph"/>
      </w:pPr>
      <w:r w:rsidRPr="001C341E">
        <w:t xml:space="preserve">In order to find the right combination of drugs, it is </w:t>
      </w:r>
      <w:r>
        <w:t>essential</w:t>
      </w:r>
      <w:r w:rsidRPr="001C341E">
        <w:t xml:space="preserve"> to first identify the most prevalent targets as well as their interaction in </w:t>
      </w:r>
      <w:r>
        <w:t>tumor cells</w:t>
      </w:r>
      <w:r w:rsidRPr="001C341E">
        <w:t xml:space="preserve"> in the response to the drugs. But </w:t>
      </w:r>
      <w:r>
        <w:t>the contribution of</w:t>
      </w:r>
      <w:r w:rsidRPr="001C341E">
        <w:t xml:space="preserve"> the combinations of genomic alterations to </w:t>
      </w:r>
      <w:r w:rsidR="00CB1065" w:rsidRPr="001C341E">
        <w:t xml:space="preserve">the </w:t>
      </w:r>
      <w:r w:rsidR="00CB1065">
        <w:t xml:space="preserve">cancer </w:t>
      </w:r>
      <w:r w:rsidR="00CB1065" w:rsidRPr="001C341E">
        <w:t xml:space="preserve">phenotype and response to treatment is still poorly understood. Plus, most candidate gene association studies typically assess the effects of candidate genes independently of each other </w:t>
      </w:r>
      <w:r w:rsidR="00CB1065">
        <w:t>making the</w:t>
      </w:r>
      <w:r w:rsidR="00CB1065" w:rsidRPr="001C341E">
        <w:t xml:space="preserve"> identif</w:t>
      </w:r>
      <w:r w:rsidR="00CB1065">
        <w:t>ication of</w:t>
      </w:r>
      <w:r w:rsidR="00CB1065" w:rsidRPr="001C341E">
        <w:t xml:space="preserve"> gene-gene interaction</w:t>
      </w:r>
      <w:r w:rsidR="00CB1065">
        <w:t>s</w:t>
      </w:r>
      <w:r w:rsidR="00CB1065" w:rsidRPr="001C341E">
        <w:t xml:space="preserve"> in the discovery of biomarkers to drug response</w:t>
      </w:r>
      <w:r w:rsidR="00CB1065">
        <w:t xml:space="preserve"> difficult</w:t>
      </w:r>
      <w:r w:rsidR="00CB1065" w:rsidRPr="001C341E">
        <w:t>.</w:t>
      </w:r>
    </w:p>
    <w:p w14:paraId="4289784F" w14:textId="40BA033B" w:rsidR="00D93DE4" w:rsidRDefault="00CB1065" w:rsidP="00CB1065">
      <w:pPr>
        <w:pStyle w:val="ListParagraph"/>
      </w:pPr>
      <w:r w:rsidRPr="001C341E">
        <w:t>Drug testing in cell lines is one of the initial steps in drug deve</w:t>
      </w:r>
      <w:r>
        <w:t>lopment and allows the access to</w:t>
      </w:r>
      <w:r w:rsidRPr="001C341E">
        <w:t xml:space="preserve"> a large number of </w:t>
      </w:r>
      <w:r w:rsidR="00D93DE4" w:rsidRPr="001C341E">
        <w:t>Drug testing in cell lines is one of the initial steps in drug deve</w:t>
      </w:r>
      <w:r w:rsidR="00D93DE4">
        <w:t>lopment, it allows the access to</w:t>
      </w:r>
      <w:r w:rsidR="00D93DE4" w:rsidRPr="001C341E">
        <w:t xml:space="preserve"> a large number of potential drugs, at different concentrations. It permits to analyze the</w:t>
      </w:r>
      <w:r w:rsidR="00D93DE4">
        <w:t xml:space="preserve"> drugs</w:t>
      </w:r>
      <w:r w:rsidR="00D93DE4" w:rsidRPr="001C341E">
        <w:t xml:space="preserve"> </w:t>
      </w:r>
      <w:r w:rsidR="00D93DE4">
        <w:t>mode of action</w:t>
      </w:r>
      <w:r w:rsidR="00D93DE4" w:rsidRPr="001C341E">
        <w:t>, test the combination of drugs</w:t>
      </w:r>
      <w:r w:rsidR="00D93DE4">
        <w:t xml:space="preserve"> as well as</w:t>
      </w:r>
      <w:r w:rsidR="00D93DE4" w:rsidRPr="001C341E">
        <w:t xml:space="preserve"> offer the possibility of </w:t>
      </w:r>
      <w:r w:rsidR="00D93DE4" w:rsidRPr="001C341E">
        <w:lastRenderedPageBreak/>
        <w:t xml:space="preserve">studying the association of signaling pathways </w:t>
      </w:r>
      <w:r w:rsidR="00D93DE4">
        <w:t>to</w:t>
      </w:r>
      <w:r w:rsidR="00D93DE4" w:rsidRPr="001C341E">
        <w:t xml:space="preserve"> therapeutic response. </w:t>
      </w:r>
      <w:r w:rsidR="00D93DE4">
        <w:t xml:space="preserve">The characterization of cancer cell lines with high throughput sequencing technologies is a powerful tool to provide insight into the </w:t>
      </w:r>
      <w:r w:rsidR="00D93DE4" w:rsidRPr="00C24949">
        <w:t xml:space="preserve">pharmacogenomics of </w:t>
      </w:r>
      <w:r w:rsidR="00D93DE4">
        <w:t>tumor cells</w:t>
      </w:r>
      <w:r w:rsidR="00D93DE4" w:rsidRPr="00C24949">
        <w:t>.</w:t>
      </w:r>
    </w:p>
    <w:p w14:paraId="521F7E3E" w14:textId="77777777" w:rsidR="005C4E88" w:rsidRDefault="005C4E88" w:rsidP="00CB1065">
      <w:pPr>
        <w:pStyle w:val="ListParagraph"/>
      </w:pPr>
    </w:p>
    <w:p w14:paraId="1D3AE8DE" w14:textId="77777777" w:rsidR="005C4E88" w:rsidRDefault="005C4E88" w:rsidP="00CB1065">
      <w:pPr>
        <w:pStyle w:val="ListParagraph"/>
      </w:pPr>
    </w:p>
    <w:p w14:paraId="7804460A" w14:textId="77777777" w:rsidR="005C4E88" w:rsidRDefault="005C4E88" w:rsidP="00CB1065">
      <w:pPr>
        <w:pStyle w:val="ListParagraph"/>
      </w:pPr>
    </w:p>
    <w:p w14:paraId="56FFF314" w14:textId="77777777" w:rsidR="005C4E88" w:rsidRDefault="005C4E88" w:rsidP="00CB1065">
      <w:pPr>
        <w:pStyle w:val="ListParagraph"/>
      </w:pPr>
    </w:p>
    <w:p w14:paraId="341D3370" w14:textId="77777777" w:rsidR="005C4E88" w:rsidRDefault="005C4E88" w:rsidP="00CB1065">
      <w:pPr>
        <w:pStyle w:val="ListParagraph"/>
      </w:pPr>
    </w:p>
    <w:p w14:paraId="5F4B1C1D" w14:textId="77777777" w:rsidR="005C4E88" w:rsidRDefault="005C4E88" w:rsidP="00CB1065">
      <w:pPr>
        <w:pStyle w:val="ListParagraph"/>
      </w:pPr>
    </w:p>
    <w:p w14:paraId="5F8268DD" w14:textId="77777777" w:rsidR="005C4E88" w:rsidRDefault="005C4E88" w:rsidP="00CB1065">
      <w:pPr>
        <w:pStyle w:val="ListParagraph"/>
      </w:pPr>
    </w:p>
    <w:p w14:paraId="28FDC871" w14:textId="77777777" w:rsidR="005C4E88" w:rsidRDefault="005C4E88" w:rsidP="00CB1065">
      <w:pPr>
        <w:pStyle w:val="ListParagraph"/>
      </w:pPr>
    </w:p>
    <w:p w14:paraId="2AFF6EF1" w14:textId="77777777" w:rsidR="005C4E88" w:rsidRDefault="005C4E88" w:rsidP="00CB1065">
      <w:pPr>
        <w:pStyle w:val="ListParagraph"/>
      </w:pPr>
    </w:p>
    <w:p w14:paraId="244FEFDD" w14:textId="77777777" w:rsidR="005C4E88" w:rsidRDefault="005C4E88" w:rsidP="00CB1065">
      <w:pPr>
        <w:pStyle w:val="ListParagraph"/>
      </w:pPr>
    </w:p>
    <w:p w14:paraId="29B1C2BC" w14:textId="77777777" w:rsidR="005C4E88" w:rsidRDefault="005C4E88" w:rsidP="00CB1065">
      <w:pPr>
        <w:pStyle w:val="ListParagraph"/>
      </w:pPr>
    </w:p>
    <w:p w14:paraId="23886AC9" w14:textId="77777777" w:rsidR="005C4E88" w:rsidRDefault="005C4E88" w:rsidP="00CB1065">
      <w:pPr>
        <w:pStyle w:val="ListParagraph"/>
      </w:pPr>
    </w:p>
    <w:p w14:paraId="4375553F" w14:textId="77777777" w:rsidR="005C4E88" w:rsidRDefault="005C4E88" w:rsidP="00CB1065">
      <w:pPr>
        <w:pStyle w:val="ListParagraph"/>
      </w:pPr>
    </w:p>
    <w:p w14:paraId="07541C85" w14:textId="77777777" w:rsidR="005C4E88" w:rsidRDefault="005C4E88" w:rsidP="00CB1065">
      <w:pPr>
        <w:pStyle w:val="ListParagraph"/>
      </w:pPr>
    </w:p>
    <w:p w14:paraId="7A926EA1" w14:textId="77777777" w:rsidR="00770532" w:rsidRDefault="00770532" w:rsidP="00D93DE4">
      <w:pPr>
        <w:pStyle w:val="Heading2"/>
      </w:pPr>
    </w:p>
    <w:p w14:paraId="35CC4679" w14:textId="77777777" w:rsidR="00E45AFF" w:rsidRDefault="00E45AFF" w:rsidP="00E45AFF"/>
    <w:p w14:paraId="00270F55" w14:textId="77777777" w:rsidR="002C3BE3" w:rsidRDefault="002C3BE3" w:rsidP="00E45AFF"/>
    <w:p w14:paraId="6CE7FC7C" w14:textId="77777777" w:rsidR="002C3BE3" w:rsidRDefault="002C3BE3" w:rsidP="00E45AFF"/>
    <w:p w14:paraId="1ACE1FAE" w14:textId="77777777" w:rsidR="002C3BE3" w:rsidRDefault="002C3BE3" w:rsidP="00E45AFF"/>
    <w:p w14:paraId="70A208C9" w14:textId="77777777" w:rsidR="002C3BE3" w:rsidRDefault="002C3BE3" w:rsidP="00E45AFF"/>
    <w:p w14:paraId="1337F82A" w14:textId="77777777" w:rsidR="002C3BE3" w:rsidRDefault="002C3BE3" w:rsidP="00E45AFF"/>
    <w:p w14:paraId="65382185" w14:textId="77777777" w:rsidR="002C3BE3" w:rsidRDefault="002C3BE3" w:rsidP="00E45AFF"/>
    <w:p w14:paraId="643DA751" w14:textId="77777777" w:rsidR="002C3BE3" w:rsidRDefault="002C3BE3" w:rsidP="00E45AFF"/>
    <w:p w14:paraId="2C48B395" w14:textId="77777777" w:rsidR="002C3BE3" w:rsidRDefault="002C3BE3" w:rsidP="00E45AFF"/>
    <w:p w14:paraId="5F819629" w14:textId="54C61206" w:rsidR="00D93DE4" w:rsidRDefault="00D93DE4" w:rsidP="00D93DE4">
      <w:pPr>
        <w:pStyle w:val="Heading2"/>
      </w:pPr>
      <w:bookmarkStart w:id="76" w:name="_Toc468131449"/>
      <w:r>
        <w:lastRenderedPageBreak/>
        <w:t>Modeling pharmacogenomics data</w:t>
      </w:r>
      <w:r w:rsidRPr="001C341E">
        <w:t xml:space="preserve"> of cell lines</w:t>
      </w:r>
      <w:bookmarkEnd w:id="76"/>
    </w:p>
    <w:p w14:paraId="096A795E" w14:textId="77777777" w:rsidR="00D93DE4" w:rsidRPr="00242DD9" w:rsidRDefault="00D93DE4" w:rsidP="00D93DE4"/>
    <w:p w14:paraId="54BEAFCA" w14:textId="3F907EC4" w:rsidR="00D93DE4" w:rsidRPr="001C341E" w:rsidRDefault="00D93DE4" w:rsidP="00D93DE4">
      <w:pPr>
        <w:pStyle w:val="Heading3"/>
      </w:pPr>
      <w:bookmarkStart w:id="77" w:name="_Toc468131450"/>
      <w:r>
        <w:t>Rationale for studying</w:t>
      </w:r>
      <w:r w:rsidRPr="001C341E">
        <w:t xml:space="preserve"> cancer through cell lines</w:t>
      </w:r>
      <w:bookmarkEnd w:id="77"/>
    </w:p>
    <w:p w14:paraId="326AAB68" w14:textId="04C835D7" w:rsidR="00D93DE4" w:rsidRDefault="00D93DE4" w:rsidP="00294AC9">
      <w:pPr>
        <w:pStyle w:val="ListParagraph"/>
      </w:pPr>
      <w:r w:rsidRPr="001C341E">
        <w:t xml:space="preserve">Human cancer cell lines are biological models that represent a wide range of tumor biology with great diversity. A </w:t>
      </w:r>
      <w:r>
        <w:t xml:space="preserve">cancer </w:t>
      </w:r>
      <w:r w:rsidRPr="001C341E">
        <w:t xml:space="preserve">cell line is a collection of immortalized cancer cells of one tumor. </w:t>
      </w:r>
      <w:r>
        <w:t>Although t</w:t>
      </w:r>
      <w:r w:rsidRPr="001C341E">
        <w:t>here is a debate about whether the cell lines are representative of the original tumor, a high, but not perfect, similarity between the original tumor and the cancer cell lines derived from it</w:t>
      </w:r>
      <w:r>
        <w:t xml:space="preserve"> can be observed at the level of genomic alterations and gene expression</w:t>
      </w:r>
      <w:r w:rsidRPr="001C341E">
        <w:t xml:space="preserve"> </w:t>
      </w:r>
      <w:r w:rsidRPr="001C341E">
        <w:fldChar w:fldCharType="begin"/>
      </w:r>
      <w:r>
        <w:instrText xml:space="preserve"> ADDIN EN.CITE &lt;EndNote&gt;&lt;Cite&gt;&lt;Author&gt;Masters&lt;/Author&gt;&lt;Year&gt;2000&lt;/Year&gt;&lt;IDText&gt;Human cancer cell lines: fact and fantasy&lt;/IDText&gt;&lt;DisplayText&gt;(Masters 2000)&lt;/DisplayText&gt;&lt;record&gt;&lt;dates&gt;&lt;pub-dates&gt;&lt;date&gt;Dec&lt;/date&gt;&lt;/pub-dates&gt;&lt;year&gt;2000&lt;/year&gt;&lt;/dates&gt;&lt;keywords&gt;&lt;keyword&gt;Animals&lt;/keyword&gt;&lt;keyword&gt;Cells, Cultured&lt;/keyword&gt;&lt;keyword&gt;Genotype&lt;/keyword&gt;&lt;keyword&gt;Humans&lt;/keyword&gt;&lt;keyword&gt;Mycoplasma&lt;/keyword&gt;&lt;keyword&gt;Neoplasms&lt;/keyword&gt;&lt;keyword&gt;Phenotype&lt;/keyword&gt;&lt;keyword&gt;Tumor Cells, Cultured&lt;/keyword&gt;&lt;/keywords&gt;&lt;urls&gt;&lt;related-urls&gt;&lt;url&gt;https://www.ncbi.nlm.nih.gov/pubmed/11252900&lt;/url&gt;&lt;/related-urls&gt;&lt;/urls&gt;&lt;isbn&gt;1471-0072&lt;/isbn&gt;&lt;titles&gt;&lt;title&gt;Human cancer cell lines: fact and fantasy&lt;/title&gt;&lt;secondary-title&gt;Nat Rev Mol Cell Biol&lt;/secondary-title&gt;&lt;/titles&gt;&lt;pages&gt;233-6&lt;/pages&gt;&lt;number&gt;3&lt;/number&gt;&lt;contributors&gt;&lt;authors&gt;&lt;author&gt;Masters, J. R.&lt;/author&gt;&lt;/authors&gt;&lt;/contributors&gt;&lt;language&gt;eng&lt;/language&gt;&lt;added-date format="utc"&gt;1469024775&lt;/added-date&gt;&lt;ref-type name="Journal Article"&gt;17&lt;/ref-type&gt;&lt;rec-number&gt;7&lt;/rec-number&gt;&lt;last-updated-date format="utc"&gt;1469024775&lt;/last-updated-date&gt;&lt;accession-num&gt;11252900&lt;/accession-num&gt;&lt;electronic-resource-num&gt;10.1038/35043102&lt;/electronic-resource-num&gt;&lt;volume&gt;1&lt;/volume&gt;&lt;/record&gt;&lt;/Cite&gt;&lt;/EndNote&gt;</w:instrText>
      </w:r>
      <w:r w:rsidRPr="001C341E">
        <w:fldChar w:fldCharType="separate"/>
      </w:r>
      <w:r>
        <w:rPr>
          <w:noProof/>
        </w:rPr>
        <w:t>(Masters 2000)</w:t>
      </w:r>
      <w:r w:rsidRPr="001C341E">
        <w:fldChar w:fldCharType="end"/>
      </w:r>
      <w:r>
        <w:t xml:space="preserve">. </w:t>
      </w:r>
      <w:r w:rsidRPr="001C341E">
        <w:t>We c</w:t>
      </w:r>
      <w:r>
        <w:t>an</w:t>
      </w:r>
      <w:r w:rsidRPr="001C341E">
        <w:t xml:space="preserve"> discover the biological mechanistic and connect the genomic alterations to drug sensitivity through experimental manipulation of cancer cell lines such as deep analysis at the genomic level or drug response at different concentrations so </w:t>
      </w:r>
      <w:r>
        <w:t xml:space="preserve">that further studies and eventually </w:t>
      </w:r>
      <w:r w:rsidRPr="001C341E">
        <w:t xml:space="preserve">rationale clinical trials could be designed to test these hypotheses. Cancer cell lines are widely used in research </w:t>
      </w:r>
      <w:r>
        <w:t>for</w:t>
      </w:r>
      <w:r w:rsidRPr="001C341E">
        <w:t xml:space="preserve"> study</w:t>
      </w:r>
      <w:r>
        <w:t>ing</w:t>
      </w:r>
      <w:r w:rsidRPr="001C341E">
        <w:t xml:space="preserve"> the biology of cancer and test</w:t>
      </w:r>
      <w:r>
        <w:t>ing</w:t>
      </w:r>
      <w:r w:rsidRPr="001C341E">
        <w:t xml:space="preserve"> cancer treatments for the following reasons: 1) Cell lines provide an almost unlimited supply of cells with similar genotypes and phenotypes; 2) Cell lines are easy to manipulate (cell lines can be genetically or epigenetically altered using demethylation agents, siRNA, expression vectors and drugs) and easily molecularly characterized</w:t>
      </w:r>
      <w:r>
        <w:t>;</w:t>
      </w:r>
      <w:r w:rsidRPr="001C341E">
        <w:t xml:space="preserve"> 3) experiments can be reproduced in the same condition. </w:t>
      </w:r>
    </w:p>
    <w:p w14:paraId="0E44A797" w14:textId="77777777" w:rsidR="00691C99" w:rsidRPr="001C341E" w:rsidRDefault="00691C99" w:rsidP="00294AC9">
      <w:pPr>
        <w:pStyle w:val="ListParagraph"/>
      </w:pPr>
    </w:p>
    <w:p w14:paraId="413E7226" w14:textId="682A900F" w:rsidR="00D93DE4" w:rsidRDefault="00D93DE4" w:rsidP="00294AC9">
      <w:pPr>
        <w:pStyle w:val="ListParagraph"/>
      </w:pPr>
      <w:r w:rsidRPr="001C341E">
        <w:t>Two pharmacogenomics projects, the “</w:t>
      </w:r>
      <w:r>
        <w:t>G</w:t>
      </w:r>
      <w:r w:rsidRPr="001C341E">
        <w:t>enomic</w:t>
      </w:r>
      <w:r>
        <w:t xml:space="preserve">s of Drug Sensitivity in Cancer” </w:t>
      </w:r>
      <w:r w:rsidRPr="001C341E">
        <w:t>(GDSC</w:t>
      </w:r>
      <w:r>
        <w:t>)</w:t>
      </w:r>
      <w:r w:rsidRPr="001C341E">
        <w:t xml:space="preserve">, </w:t>
      </w:r>
      <w:r w:rsidRPr="001C341E">
        <w:fldChar w:fldCharType="begin">
          <w:fldData xml:space="preserve">PEVuZE5vdGU+PENpdGU+PEF1dGhvcj5HYXJuZXR0PC9BdXRob3I+PFllYXI+MjAxMjwvWWVhcj48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</w:fldData>
        </w:fldChar>
      </w:r>
      <w:r>
        <w:instrText xml:space="preserve"> ADDIN EN.CITE </w:instrText>
      </w:r>
      <w:r>
        <w:fldChar w:fldCharType="begin">
          <w:fldData xml:space="preserve">PEVuZE5vdGU+PENpdGU+PEF1dGhvcj5HYXJuZXR0PC9BdXRob3I+PFllYXI+MjAxMjwvWWVhcj48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</w:fldData>
        </w:fldChar>
      </w:r>
      <w:r>
        <w:instrText xml:space="preserve"> ADDIN EN.CITE.DATA </w:instrText>
      </w:r>
      <w:r>
        <w:fldChar w:fldCharType="end"/>
      </w:r>
      <w:r w:rsidRPr="001C341E">
        <w:fldChar w:fldCharType="separate"/>
      </w:r>
      <w:r>
        <w:rPr>
          <w:noProof/>
        </w:rPr>
        <w:t>(Garnett, et al. 2012)</w:t>
      </w:r>
      <w:r w:rsidRPr="001C341E">
        <w:fldChar w:fldCharType="end"/>
      </w:r>
      <w:r w:rsidRPr="001C341E">
        <w:t xml:space="preserve"> and the “</w:t>
      </w:r>
      <w:r>
        <w:t>C</w:t>
      </w:r>
      <w:r w:rsidRPr="001C341E">
        <w:t xml:space="preserve">ancer </w:t>
      </w:r>
      <w:r>
        <w:t>C</w:t>
      </w:r>
      <w:r w:rsidRPr="001C341E">
        <w:t xml:space="preserve">ell </w:t>
      </w:r>
      <w:r>
        <w:t>L</w:t>
      </w:r>
      <w:r w:rsidRPr="001C341E">
        <w:t xml:space="preserve">ine </w:t>
      </w:r>
      <w:r>
        <w:t>E</w:t>
      </w:r>
      <w:r w:rsidRPr="001C341E">
        <w:t>ncyclopedia” (CCLE</w:t>
      </w:r>
      <w:r>
        <w:t xml:space="preserve">), </w:t>
      </w:r>
      <w:r w:rsidRPr="001C341E">
        <w:fldChar w:fldCharType="begin">
          <w:fldData xml:space="preserve">PEVuZE5vdGU+PENpdGU+PEF1dGhvcj5CYXJyZXRpbmE8L0F1dGhvcj48WWVhcj4yMDEyPC9ZZWFy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</w:fldData>
        </w:fldChar>
      </w:r>
      <w:r>
        <w:instrText xml:space="preserve"> ADDIN EN.CITE </w:instrText>
      </w:r>
      <w:r>
        <w:fldChar w:fldCharType="begin">
          <w:fldData xml:space="preserve">PEVuZE5vdGU+PENpdGU+PEF1dGhvcj5CYXJyZXRpbmE8L0F1dGhvcj48WWVhcj4yMDEyPC9ZZWFy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</w:fldData>
        </w:fldChar>
      </w:r>
      <w:r>
        <w:instrText xml:space="preserve"> ADDIN EN.CITE.DATA </w:instrText>
      </w:r>
      <w:r>
        <w:fldChar w:fldCharType="end"/>
      </w:r>
      <w:r w:rsidRPr="001C341E">
        <w:fldChar w:fldCharType="separate"/>
      </w:r>
      <w:r>
        <w:rPr>
          <w:noProof/>
        </w:rPr>
        <w:t>(Barretina, et al. 2012)</w:t>
      </w:r>
      <w:r w:rsidRPr="001C341E">
        <w:fldChar w:fldCharType="end"/>
      </w:r>
      <w:r w:rsidRPr="001C341E">
        <w:t>, collectively characterized more than 1</w:t>
      </w:r>
      <w:r>
        <w:t>,</w:t>
      </w:r>
      <w:r w:rsidRPr="001C341E">
        <w:t xml:space="preserve">000 cell lines </w:t>
      </w:r>
      <w:r>
        <w:t>tested with</w:t>
      </w:r>
      <w:r w:rsidRPr="001C341E">
        <w:t xml:space="preserve"> more than 150 anti-cancer drugs</w:t>
      </w:r>
      <w:r>
        <w:t xml:space="preserve"> for their sensitivity</w:t>
      </w:r>
      <w:r w:rsidRPr="001C341E">
        <w:t xml:space="preserve">, providing </w:t>
      </w:r>
      <w:r w:rsidRPr="001C341E">
        <w:lastRenderedPageBreak/>
        <w:t>valuable comprehensive molecular characterization and drug response of the cancer cells of different origin</w:t>
      </w:r>
      <w:r>
        <w:t>s. This molecular characterization gives the opportunity to study the relationship between genomic features and drug responses</w:t>
      </w:r>
      <w:r w:rsidRPr="001C341E">
        <w:t>, and identify the gen</w:t>
      </w:r>
      <w:r>
        <w:t>omic</w:t>
      </w:r>
      <w:r w:rsidRPr="001C341E">
        <w:t xml:space="preserve"> biomarkers of drug sensitivity. </w:t>
      </w:r>
    </w:p>
    <w:p w14:paraId="13ADEC95" w14:textId="77777777" w:rsidR="00D93DE4" w:rsidRPr="001C341E" w:rsidRDefault="00D93DE4" w:rsidP="00294AC9">
      <w:pPr>
        <w:pStyle w:val="ListParagraph"/>
      </w:pPr>
    </w:p>
    <w:p w14:paraId="1259BC44" w14:textId="77777777" w:rsidR="00D93DE4" w:rsidRPr="00350389" w:rsidRDefault="00D93DE4" w:rsidP="00294AC9">
      <w:pPr>
        <w:pStyle w:val="ListParagraph"/>
        <w:numPr>
          <w:ilvl w:val="0"/>
          <w:numId w:val="5"/>
        </w:numPr>
      </w:pPr>
      <w:r w:rsidRPr="00350389">
        <w:t>GDSC</w:t>
      </w:r>
    </w:p>
    <w:p w14:paraId="17982FA8" w14:textId="6414430B" w:rsidR="00D93DE4" w:rsidRDefault="00D93DE4" w:rsidP="00294AC9">
      <w:pPr>
        <w:pStyle w:val="ListParagraph"/>
      </w:pPr>
      <w:r w:rsidRPr="001C341E">
        <w:t xml:space="preserve">“Genomics of drug sensitivity in </w:t>
      </w:r>
      <w:r w:rsidR="00D60C50" w:rsidRPr="001C341E">
        <w:t>cancer “characterized</w:t>
      </w:r>
      <w:r w:rsidRPr="001C341E">
        <w:t xml:space="preserve"> </w:t>
      </w:r>
      <w:r w:rsidRPr="00BA7792">
        <w:t>1,074</w:t>
      </w:r>
      <w:r>
        <w:t xml:space="preserve"> </w:t>
      </w:r>
      <w:r w:rsidRPr="001C341E">
        <w:t>cell lines of different type</w:t>
      </w:r>
      <w:r>
        <w:t>s</w:t>
      </w:r>
      <w:r w:rsidRPr="001C341E">
        <w:t xml:space="preserve"> of cancers of different orig</w:t>
      </w:r>
      <w:r w:rsidR="00CB1065">
        <w:t>ins by whole exome sequencing (A</w:t>
      </w:r>
      <w:r w:rsidRPr="001C341E">
        <w:t>gilent sureselectXT human all exon 50</w:t>
      </w:r>
      <w:r w:rsidR="00CB1065">
        <w:t>Mb bait set), gene expression (A</w:t>
      </w:r>
      <w:r w:rsidRPr="001C341E">
        <w:t>ffymetrix human genome U219 array), copy number alterations (Affymetrix SNP6.0 array), DNA methylation (Illumina human methylation 450 array), gene fusion</w:t>
      </w:r>
      <w:r>
        <w:t xml:space="preserve"> </w:t>
      </w:r>
      <w:r w:rsidRPr="001C341E">
        <w:t xml:space="preserve">(targeted PCR sequencing or split probe FISH analysis) and microsatellite instability. </w:t>
      </w:r>
      <w:r>
        <w:t>Most of t</w:t>
      </w:r>
      <w:r w:rsidRPr="001C341E">
        <w:t xml:space="preserve">hese cell lines were also tested at different concentrations </w:t>
      </w:r>
      <w:r>
        <w:t>for 138</w:t>
      </w:r>
      <w:r w:rsidRPr="001C341E">
        <w:t xml:space="preserve"> drugs, including chemotherapies and targeted therapies. </w:t>
      </w:r>
    </w:p>
    <w:p w14:paraId="4469074A" w14:textId="77777777" w:rsidR="00D93DE4" w:rsidRPr="001C341E" w:rsidRDefault="00D93DE4" w:rsidP="00294AC9">
      <w:pPr>
        <w:pStyle w:val="ListParagraph"/>
      </w:pPr>
    </w:p>
    <w:p w14:paraId="0C4971C3" w14:textId="77777777" w:rsidR="00D93DE4" w:rsidRPr="00350389" w:rsidRDefault="00D93DE4" w:rsidP="00294AC9">
      <w:pPr>
        <w:pStyle w:val="ListParagraph"/>
        <w:numPr>
          <w:ilvl w:val="0"/>
          <w:numId w:val="5"/>
        </w:numPr>
      </w:pPr>
      <w:r w:rsidRPr="00350389">
        <w:t>CCLE</w:t>
      </w:r>
    </w:p>
    <w:p w14:paraId="789DEB13" w14:textId="68340511" w:rsidR="00D93DE4" w:rsidRPr="001C341E" w:rsidRDefault="00D93DE4" w:rsidP="00294AC9">
      <w:pPr>
        <w:pStyle w:val="ListParagraph"/>
      </w:pPr>
      <w:r w:rsidRPr="001C341E">
        <w:t>“The Cancer Cell Line Encyclopedia</w:t>
      </w:r>
      <w:r>
        <w:t>”</w:t>
      </w:r>
      <w:r w:rsidRPr="001C341E">
        <w:t xml:space="preserve"> (CCLE)</w:t>
      </w:r>
      <w:r>
        <w:t xml:space="preserve"> </w:t>
      </w:r>
      <w:r w:rsidRPr="001C341E">
        <w:t xml:space="preserve">enables predictive modeling of anticancer drug sensitivity, </w:t>
      </w:r>
      <w:r>
        <w:t>with</w:t>
      </w:r>
      <w:r w:rsidRPr="001C341E">
        <w:t xml:space="preserve"> a collection of gene expression</w:t>
      </w:r>
      <w:r>
        <w:t xml:space="preserve"> (</w:t>
      </w:r>
      <w:r w:rsidRPr="001C341E">
        <w:t>Affymetrix U133 plus 2.0 arrays</w:t>
      </w:r>
      <w:r>
        <w:t>)</w:t>
      </w:r>
      <w:r w:rsidRPr="001C341E">
        <w:t>, copy number</w:t>
      </w:r>
      <w:r>
        <w:t xml:space="preserve"> (</w:t>
      </w:r>
      <w:r w:rsidRPr="001C341E">
        <w:t>Affymetrix SNP 6.0 array</w:t>
      </w:r>
      <w:r>
        <w:t>)</w:t>
      </w:r>
      <w:r w:rsidRPr="001C341E">
        <w:t xml:space="preserve">, point mutations </w:t>
      </w:r>
      <w:r>
        <w:t>(</w:t>
      </w:r>
      <w:r w:rsidRPr="001C341E">
        <w:t>targeted sequencing</w:t>
      </w:r>
      <w:r>
        <w:t>)</w:t>
      </w:r>
      <w:r w:rsidRPr="001C341E">
        <w:t xml:space="preserve"> of 947 human cancer cell lines with pharmacologic profiles for 24 anticancer drugs </w:t>
      </w:r>
      <w:r>
        <w:t>(</w:t>
      </w:r>
      <w:r w:rsidRPr="001C341E">
        <w:t>8-dose drug sensitivity assay</w:t>
      </w:r>
      <w:r>
        <w:t xml:space="preserve">) </w:t>
      </w:r>
      <w:r w:rsidRPr="001C341E">
        <w:t xml:space="preserve">across 479 of the cell lines. </w:t>
      </w:r>
    </w:p>
    <w:p w14:paraId="5D5042AB" w14:textId="33050416" w:rsidR="00D93DE4" w:rsidRDefault="00D93DE4" w:rsidP="00D93DE4">
      <w:pPr>
        <w:pStyle w:val="Heading3"/>
      </w:pPr>
      <w:bookmarkStart w:id="78" w:name="_Toc468131451"/>
      <w:r>
        <w:lastRenderedPageBreak/>
        <w:t xml:space="preserve">Predictive models </w:t>
      </w:r>
      <w:r w:rsidRPr="001C341E">
        <w:t>to identify biomarkers</w:t>
      </w:r>
      <w:bookmarkEnd w:id="78"/>
    </w:p>
    <w:p w14:paraId="7329DBA7" w14:textId="32E79407" w:rsidR="00D93DE4" w:rsidRPr="00C645D5" w:rsidRDefault="00D93DE4" w:rsidP="00294AC9">
      <w:pPr>
        <w:pStyle w:val="ListParagraph"/>
      </w:pPr>
      <w:r w:rsidRPr="00EE33B2">
        <w:t xml:space="preserve">One of the most exciting opportunities presented by large scale genomic data of a </w:t>
      </w:r>
      <w:r>
        <w:t>large</w:t>
      </w:r>
      <w:r w:rsidRPr="00EE33B2">
        <w:t xml:space="preserve"> number of cancer cell lines is the possibility to build analytic models to study cancer biology. </w:t>
      </w:r>
      <w:r w:rsidRPr="001C341E">
        <w:t xml:space="preserve">In both original database publications, </w:t>
      </w:r>
      <w:r>
        <w:t xml:space="preserve">a </w:t>
      </w:r>
      <w:r w:rsidRPr="001C341E">
        <w:t>predictive mo</w:t>
      </w:r>
      <w:r>
        <w:t>del, elastic net</w:t>
      </w:r>
      <w:r w:rsidRPr="00921B32">
        <w:t xml:space="preserve"> </w:t>
      </w:r>
      <w:r w:rsidRPr="001C341E">
        <w:t>regression</w:t>
      </w:r>
      <w:r>
        <w:t xml:space="preserve"> was</w:t>
      </w:r>
      <w:r w:rsidRPr="001C341E">
        <w:t xml:space="preserve"> applied to identify biomarkers that related to the drug response.</w:t>
      </w:r>
      <w:r>
        <w:t xml:space="preserve"> T</w:t>
      </w:r>
      <w:r w:rsidRPr="001C341E">
        <w:t xml:space="preserve">he use of this model in both studies </w:t>
      </w:r>
      <w:r>
        <w:t>allowed</w:t>
      </w:r>
      <w:r w:rsidRPr="001C341E">
        <w:t xml:space="preserve"> interesting discoveries about how genomic features related to the drug response</w:t>
      </w:r>
      <w:r>
        <w:t xml:space="preserve">. For example, in the study of GDSC, </w:t>
      </w:r>
      <w:r w:rsidRPr="007458C1">
        <w:t xml:space="preserve">EWS-FLI1 gene translocation </w:t>
      </w:r>
      <w:r>
        <w:t xml:space="preserve">was identified as a sensitivity biomarker to </w:t>
      </w:r>
      <w:r w:rsidRPr="007458C1">
        <w:t>PARP inhibitors</w:t>
      </w:r>
      <w:r w:rsidRPr="00D93DE4">
        <w:t xml:space="preserve"> </w:t>
      </w:r>
      <w:r>
        <w:t xml:space="preserve">in </w:t>
      </w:r>
      <w:r w:rsidRPr="001040F3">
        <w:t>Ewing’s sarcoma cells</w:t>
      </w:r>
      <w:r>
        <w:t xml:space="preserve"> and validated in mouse models. </w:t>
      </w:r>
    </w:p>
    <w:p w14:paraId="27DC98DF" w14:textId="77777777" w:rsidR="00D93DE4" w:rsidRDefault="00D93DE4" w:rsidP="00D93DE4">
      <w:pPr>
        <w:pStyle w:val="Heading4"/>
      </w:pPr>
      <w:bookmarkStart w:id="79" w:name="_Toc468131452"/>
      <w:r w:rsidRPr="001B3D4E">
        <w:t>Elastic net</w:t>
      </w:r>
      <w:bookmarkEnd w:id="79"/>
      <w:r w:rsidRPr="001B3D4E">
        <w:t xml:space="preserve"> </w:t>
      </w:r>
    </w:p>
    <w:p w14:paraId="54E15896" w14:textId="785CF3FB" w:rsidR="00D93DE4" w:rsidRDefault="00D93DE4" w:rsidP="00294AC9">
      <w:pPr>
        <w:pStyle w:val="ListParagraph"/>
      </w:pPr>
      <w:r w:rsidRPr="00583682">
        <w:t>Elastic</w:t>
      </w:r>
      <w:r>
        <w:t xml:space="preserve"> </w:t>
      </w:r>
      <w:r w:rsidRPr="009214B1">
        <w:t>net</w:t>
      </w:r>
      <w:r>
        <w:t xml:space="preserve"> </w:t>
      </w:r>
      <w:r>
        <w:fldChar w:fldCharType="begin"/>
      </w:r>
      <w:r>
        <w:instrText xml:space="preserve"> ADDIN EN.CITE &lt;EndNote&gt;&lt;Cite&gt;&lt;Author&gt;Zou&lt;/Author&gt;&lt;Year&gt;2005&lt;/Year&gt;&lt;IDText&gt;Regularization and variable selection via the elastic net&lt;/IDText&gt;&lt;DisplayText&gt;(Zou and Hastie 2005)&lt;/DisplayText&gt;&lt;record&gt;&lt;titles&gt;&lt;title&gt;Regularization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format="utc"&gt;1475430051&lt;/last-updated-date&gt;&lt;/record&gt;&lt;/Cite&gt;&lt;/EndNote&gt;</w:instrText>
      </w:r>
      <w:r>
        <w:fldChar w:fldCharType="separate"/>
      </w:r>
      <w:r>
        <w:rPr>
          <w:noProof/>
        </w:rPr>
        <w:t>(Zou and Hastie 2005)</w:t>
      </w:r>
      <w:r>
        <w:fldChar w:fldCharType="end"/>
      </w:r>
      <w:r w:rsidRPr="00583682">
        <w:t xml:space="preserve"> is </w:t>
      </w:r>
      <w:r w:rsidRPr="009214B1">
        <w:t>a regularized regression method that </w:t>
      </w:r>
      <w:r w:rsidRPr="00583682">
        <w:t xml:space="preserve">linearly </w:t>
      </w:r>
      <w:r w:rsidRPr="009214B1">
        <w:t>combines the </w:t>
      </w: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rsidRPr="009214B1">
        <w:t> </w:t>
      </w:r>
      <w:r w:rsidRPr="00583682">
        <w:t>p</w:t>
      </w:r>
      <w:r w:rsidRPr="00D81FC0">
        <w:t>enalt</w:t>
      </w:r>
      <w:r>
        <w:t xml:space="preserve">y (LASSO, </w:t>
      </w:r>
      <w:r w:rsidRPr="009214B1">
        <w:t>least absolute shrinkage and selection operator) and</w:t>
      </w:r>
      <w: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83682">
        <w:t xml:space="preserve"> p</w:t>
      </w:r>
      <w:r w:rsidR="00A7186A">
        <w:t>enalty</w:t>
      </w:r>
      <w:r w:rsidR="00CB1065">
        <w:t xml:space="preserve"> </w:t>
      </w:r>
      <w:r>
        <w:t xml:space="preserve">(ridge). By using a parameter alpha that takes value between 0 and 1, elastic net adjusts the weight of the LASSO and ridge penalization based on the data. </w:t>
      </w:r>
    </w:p>
    <w:p w14:paraId="64104776" w14:textId="0AD35C77" w:rsidR="00D93DE4" w:rsidRDefault="00D93DE4" w:rsidP="00294AC9">
      <w:pPr>
        <w:pStyle w:val="ListParagraph"/>
      </w:pPr>
      <w:r>
        <w:t xml:space="preserve">For a given response </w:t>
      </w:r>
      <m:oMath>
        <m: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and predictors </w:t>
      </w:r>
      <m:oMath>
        <m:r>
          <w:rPr>
            <w:rFonts w:ascii="Cambria Math" w:hAnsi="Cambria Math"/>
          </w:rPr>
          <m:t>X</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where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 xml:space="preserve">', </m:t>
        </m:r>
        <m:r>
          <w:rPr>
            <w:rFonts w:ascii="Cambria Math" w:hAnsi="Cambria Math"/>
          </w:rPr>
          <m:t>j</m:t>
        </m:r>
        <m:r>
          <m:rPr>
            <m:sty m:val="p"/>
          </m:rPr>
          <w:rPr>
            <w:rFonts w:ascii="Cambria Math" w:hAnsi="Cambria Math"/>
          </w:rPr>
          <m:t xml:space="preserve">=1, 2, …, </m:t>
        </m:r>
        <m:r>
          <w:rPr>
            <w:rFonts w:ascii="Cambria Math" w:hAnsi="Cambria Math"/>
          </w:rPr>
          <m:t>p</m:t>
        </m:r>
      </m:oMath>
      <w:r>
        <w:t xml:space="preserve">, a regression problem is to estimate the parameters </w:t>
      </w:r>
      <m:oMath>
        <m:r>
          <w:rPr>
            <w:rFonts w:ascii="Cambria Math" w:hAnsi="Cambria Math"/>
          </w:rPr>
          <m:t>β</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w:rPr>
                    <w:rFonts w:ascii="Cambria Math" w:hAnsi="Cambria Math"/>
                  </w:rPr>
                  <m:t>p</m:t>
                </m:r>
              </m:sub>
            </m:sSub>
          </m:e>
        </m:d>
      </m:oMath>
      <w:r>
        <w:t xml:space="preserve"> in: </w:t>
      </w:r>
    </w:p>
    <w:p w14:paraId="5F9252F5" w14:textId="77777777" w:rsidR="00D93DE4" w:rsidRDefault="00D93DE4" w:rsidP="00294AC9">
      <w:pPr>
        <w:pStyle w:val="ListParagraph"/>
      </w:pPr>
    </w:p>
    <w:tbl>
      <w:tblPr>
        <w:tblStyle w:val="TableGrid"/>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5"/>
        <w:gridCol w:w="681"/>
      </w:tblGrid>
      <w:tr w:rsidR="00D93DE4" w14:paraId="5EA2241B" w14:textId="77777777" w:rsidTr="008B24F1">
        <w:trPr>
          <w:trHeight w:val="586"/>
        </w:trPr>
        <w:tc>
          <w:tcPr>
            <w:tcW w:w="7485" w:type="dxa"/>
          </w:tcPr>
          <w:p w14:paraId="0B8559B9" w14:textId="77777777" w:rsidR="00D93DE4" w:rsidRPr="00034FB3" w:rsidRDefault="00D93DE4" w:rsidP="00294AC9">
            <w:pPr>
              <w:pStyle w:val="ListParagraph"/>
            </w:pPr>
            <m:oMathPara>
              <m:oMathParaPr>
                <m:jc m:val="left"/>
              </m:oMathParaP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p</m:t>
                    </m:r>
                  </m:sub>
                </m:sSub>
                <m:sSub>
                  <m:sSubPr>
                    <m:ctrlPr>
                      <w:rPr>
                        <w:rFonts w:ascii="Cambria Math" w:hAnsi="Cambria Math"/>
                      </w:rPr>
                    </m:ctrlPr>
                  </m:sSubPr>
                  <m:e>
                    <m:r>
                      <w:rPr>
                        <w:rFonts w:ascii="Cambria Math" w:hAnsi="Cambria Math"/>
                      </w:rPr>
                      <m:t>β</m:t>
                    </m:r>
                  </m:e>
                  <m:sub>
                    <m:r>
                      <w:rPr>
                        <w:rFonts w:ascii="Cambria Math" w:hAnsi="Cambria Math"/>
                      </w:rPr>
                      <m:t>p</m:t>
                    </m:r>
                  </m:sub>
                </m:sSub>
              </m:oMath>
            </m:oMathPara>
          </w:p>
        </w:tc>
        <w:tc>
          <w:tcPr>
            <w:tcW w:w="611" w:type="dxa"/>
          </w:tcPr>
          <w:p w14:paraId="15CFC415" w14:textId="77777777" w:rsidR="00D93DE4" w:rsidRDefault="00D93DE4" w:rsidP="00CE3AFA">
            <w:pPr>
              <w:pStyle w:val="Caption"/>
              <w:rPr>
                <w:szCs w:val="22"/>
              </w:rPr>
            </w:pPr>
            <w:r>
              <w:t xml:space="preserve">( </w:t>
            </w:r>
            <w:fldSimple w:instr=" SEQ ( \* ARABIC ">
              <w:r w:rsidR="0088566C">
                <w:rPr>
                  <w:noProof/>
                </w:rPr>
                <w:t>1</w:t>
              </w:r>
            </w:fldSimple>
            <w:r>
              <w:t xml:space="preserve"> )</w:t>
            </w:r>
          </w:p>
        </w:tc>
      </w:tr>
    </w:tbl>
    <w:p w14:paraId="0D500EC8" w14:textId="77777777" w:rsidR="00D93DE4" w:rsidRDefault="00D93DE4" w:rsidP="00294AC9">
      <w:pPr>
        <w:pStyle w:val="ListParagraph"/>
      </w:pPr>
      <w:r>
        <w:t xml:space="preserve">An elastic net model is to solve equation (1) by solving equation (2) which is a penalized form of equation (1);  </w:t>
      </w:r>
    </w:p>
    <w:p w14:paraId="5353C281" w14:textId="77777777" w:rsidR="00D93DE4" w:rsidRDefault="00D93DE4" w:rsidP="00294AC9">
      <w:pPr>
        <w:pStyle w:val="ListParagraph"/>
      </w:pPr>
    </w:p>
    <w:tbl>
      <w:tblPr>
        <w:tblStyle w:val="TableGrid"/>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681"/>
      </w:tblGrid>
      <w:tr w:rsidR="00D93DE4" w14:paraId="10FE2748" w14:textId="77777777" w:rsidTr="00CE3AFA">
        <w:tc>
          <w:tcPr>
            <w:tcW w:w="7479" w:type="dxa"/>
          </w:tcPr>
          <w:p w14:paraId="4F59C360" w14:textId="77777777" w:rsidR="00D93DE4" w:rsidRPr="00034FB3" w:rsidRDefault="00D93DE4" w:rsidP="00294AC9">
            <w:pPr>
              <w:pStyle w:val="ListParagraph"/>
            </w:pPr>
            <m:oMathPara>
              <m:oMathParaPr>
                <m:jc m:val="left"/>
              </m:oMathParaPr>
              <m:oMath>
                <m:r>
                  <w:rPr>
                    <w:rFonts w:ascii="Cambria Math" w:hAnsi="Cambria Math"/>
                  </w:rPr>
                  <w:lastRenderedPageBreak/>
                  <m:t>L</m:t>
                </m:r>
                <m:d>
                  <m:dPr>
                    <m:ctrlPr>
                      <w:rPr>
                        <w:rFonts w:ascii="Cambria Math" w:hAnsi="Cambria Math"/>
                      </w:rPr>
                    </m:ctrlPr>
                  </m:dPr>
                  <m:e>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β</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Xβ</m:t>
                        </m:r>
                      </m:e>
                    </m:d>
                  </m:e>
                  <m:sup>
                    <m:r>
                      <m:rPr>
                        <m:sty m:val="p"/>
                      </m:rPr>
                      <w:rPr>
                        <w:rFonts w:ascii="Cambria Math" w:hAnsi="Cambria Math"/>
                      </w:rPr>
                      <m:t>2</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e>
                    </m:d>
                  </m:e>
                  <m:sup>
                    <m:r>
                      <m:rPr>
                        <m:sty m:val="p"/>
                      </m:rPr>
                      <w:rPr>
                        <w:rFonts w:ascii="Cambria Math" w:hAnsi="Cambria Math"/>
                      </w:rPr>
                      <m:t>2</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1</m:t>
                    </m:r>
                  </m:sub>
                </m:sSub>
                <m:d>
                  <m:dPr>
                    <m:begChr m:val="|"/>
                    <m:endChr m:val="|"/>
                    <m:ctrlPr>
                      <w:rPr>
                        <w:rFonts w:ascii="Cambria Math" w:hAnsi="Cambria Math"/>
                      </w:rPr>
                    </m:ctrlPr>
                  </m:dPr>
                  <m:e>
                    <m:r>
                      <w:rPr>
                        <w:rFonts w:ascii="Cambria Math" w:hAnsi="Cambria Math"/>
                      </w:rPr>
                      <m:t>β</m:t>
                    </m:r>
                  </m:e>
                </m:d>
              </m:oMath>
            </m:oMathPara>
          </w:p>
        </w:tc>
        <w:tc>
          <w:tcPr>
            <w:tcW w:w="617" w:type="dxa"/>
          </w:tcPr>
          <w:p w14:paraId="41A92506" w14:textId="77777777" w:rsidR="00D93DE4" w:rsidRDefault="00D93DE4" w:rsidP="00CE3AFA">
            <w:pPr>
              <w:pStyle w:val="Caption"/>
              <w:rPr>
                <w:szCs w:val="22"/>
              </w:rPr>
            </w:pPr>
            <w:r>
              <w:t xml:space="preserve">( </w:t>
            </w:r>
            <w:fldSimple w:instr=" SEQ ( \* ARABIC ">
              <w:r w:rsidR="0088566C">
                <w:rPr>
                  <w:noProof/>
                </w:rPr>
                <w:t>2</w:t>
              </w:r>
            </w:fldSimple>
            <w:r>
              <w:t xml:space="preserve"> )</w:t>
            </w:r>
          </w:p>
        </w:tc>
      </w:tr>
    </w:tbl>
    <w:p w14:paraId="0135AF4E" w14:textId="77777777" w:rsidR="00D93DE4" w:rsidRDefault="00D93DE4" w:rsidP="00294AC9">
      <w:pPr>
        <w:pStyle w:val="ListParagraph"/>
      </w:pPr>
    </w:p>
    <w:p w14:paraId="0392F504" w14:textId="77777777" w:rsidR="00D93DE4" w:rsidRDefault="00D93DE4" w:rsidP="00294AC9">
      <w:pPr>
        <w:pStyle w:val="ListParagraph"/>
      </w:pPr>
      <w:r>
        <w:t xml:space="preserve">where,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oMath>
      <w:r>
        <w:t xml:space="preserve"> are non-negative and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e>
            </m:d>
          </m:e>
          <m:sup>
            <m:r>
              <m:rPr>
                <m:sty m:val="p"/>
              </m:rPr>
              <w:rPr>
                <w:rFonts w:ascii="Cambria Math" w:hAnsi="Cambria Math"/>
              </w:rPr>
              <m:t>2</m:t>
            </m:r>
          </m:sup>
        </m:sSup>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p</m:t>
            </m:r>
          </m:sup>
          <m:e>
            <m:sSup>
              <m:sSupPr>
                <m:ctrlPr>
                  <w:rPr>
                    <w:rFonts w:ascii="Cambria Math" w:hAnsi="Cambria Math"/>
                  </w:rPr>
                </m:ctrlPr>
              </m:sSupPr>
              <m:e>
                <m:sSub>
                  <m:sSubPr>
                    <m:ctrlPr>
                      <w:rPr>
                        <w:rFonts w:ascii="Cambria Math" w:hAnsi="Cambria Math"/>
                      </w:rPr>
                    </m:ctrlPr>
                  </m:sSubPr>
                  <m:e>
                    <m:r>
                      <w:rPr>
                        <w:rFonts w:ascii="Cambria Math" w:hAnsi="Cambria Math"/>
                      </w:rPr>
                      <m:t>β</m:t>
                    </m:r>
                  </m:e>
                  <m:sub>
                    <m:r>
                      <w:rPr>
                        <w:rFonts w:ascii="Cambria Math" w:hAnsi="Cambria Math"/>
                      </w:rPr>
                      <m:t>j</m:t>
                    </m:r>
                  </m:sub>
                </m:sSub>
              </m:e>
              <m:sup>
                <m:r>
                  <m:rPr>
                    <m:sty m:val="p"/>
                  </m:rPr>
                  <w:rPr>
                    <w:rFonts w:ascii="Cambria Math" w:hAnsi="Cambria Math"/>
                  </w:rPr>
                  <m:t>2</m:t>
                </m:r>
              </m:sup>
            </m:sSup>
          </m:e>
        </m:nary>
      </m:oMath>
      <w:r>
        <w:t xml:space="preserve">, </w:t>
      </w:r>
      <m:oMath>
        <m:d>
          <m:dPr>
            <m:begChr m:val="|"/>
            <m:endChr m:val="|"/>
            <m:ctrlPr>
              <w:rPr>
                <w:rFonts w:ascii="Cambria Math" w:hAnsi="Cambria Math"/>
              </w:rPr>
            </m:ctrlPr>
          </m:dPr>
          <m:e>
            <m:r>
              <w:rPr>
                <w:rFonts w:ascii="Cambria Math" w:hAnsi="Cambria Math"/>
              </w:rPr>
              <m:t>β</m:t>
            </m:r>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w:r>
        <w:t xml:space="preserve">. </w:t>
      </w:r>
    </w:p>
    <w:p w14:paraId="37CE5E57" w14:textId="77777777" w:rsidR="00D93DE4" w:rsidRDefault="00D93DE4" w:rsidP="00294AC9">
      <w:pPr>
        <w:pStyle w:val="ListParagraph"/>
      </w:pPr>
      <w:r>
        <w:t xml:space="preserve">Let </w: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den>
        </m:f>
      </m:oMath>
      <w:r>
        <w:t>, then solving equation (2) equals to optimize:</w:t>
      </w:r>
    </w:p>
    <w:p w14:paraId="03060450" w14:textId="77777777" w:rsidR="00D93DE4" w:rsidRDefault="00D93DE4" w:rsidP="00294AC9">
      <w:pPr>
        <w:pStyle w:val="ListParagraph"/>
      </w:pPr>
    </w:p>
    <w:tbl>
      <w:tblPr>
        <w:tblStyle w:val="TableGrid"/>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6"/>
        <w:gridCol w:w="930"/>
      </w:tblGrid>
      <w:tr w:rsidR="00D93DE4" w14:paraId="335585E5" w14:textId="77777777" w:rsidTr="00CE3AFA">
        <w:tc>
          <w:tcPr>
            <w:tcW w:w="7626" w:type="dxa"/>
          </w:tcPr>
          <w:p w14:paraId="18E016FB" w14:textId="77777777" w:rsidR="00D93DE4" w:rsidRDefault="00D93DE4" w:rsidP="00294AC9">
            <w:pPr>
              <w:pStyle w:val="ListParagraph"/>
            </w:pPr>
            <m:oMath>
              <m:r>
                <w:rPr>
                  <w:rFonts w:ascii="Cambria Math" w:hAnsi="Cambria Math"/>
                </w:rPr>
                <m:t>β</m:t>
              </m:r>
              <m:r>
                <m:rPr>
                  <m:sty m:val="p"/>
                </m:rPr>
                <w:rPr>
                  <w:rFonts w:ascii="Cambria Math" w:hAnsi="Cambria Math"/>
                </w:rPr>
                <m:t>=</m:t>
              </m:r>
              <m:r>
                <w:rPr>
                  <w:rFonts w:ascii="Cambria Math" w:hAnsi="Cambria Math"/>
                </w:rPr>
                <m:t>argmin</m:t>
              </m:r>
              <m:r>
                <m:rPr>
                  <m:sty m:val="p"/>
                </m:rPr>
                <w:rPr>
                  <w:rFonts w:ascii="Cambria Math" w:hAnsi="Cambria Math"/>
                </w:rPr>
                <m:t xml:space="preserve"> </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Xβ</m:t>
                          </m:r>
                        </m:e>
                      </m:d>
                    </m:e>
                    <m:sup>
                      <m:r>
                        <m:rPr>
                          <m:sty m:val="p"/>
                        </m:rPr>
                        <w:rPr>
                          <w:rFonts w:ascii="Cambria Math" w:hAnsi="Cambria Math"/>
                        </w:rPr>
                        <m:t>2</m:t>
                      </m:r>
                    </m:sup>
                  </m:sSup>
                </m:e>
              </m:d>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β</m:t>
              </m:r>
            </m:oMath>
            <w:r>
              <w:t>,</w:t>
            </w:r>
          </w:p>
          <w:p w14:paraId="67DE4B36" w14:textId="77777777" w:rsidR="00D93DE4" w:rsidRPr="00034FB3" w:rsidRDefault="00D93DE4" w:rsidP="00294AC9">
            <w:pPr>
              <w:pStyle w:val="ListParagraph"/>
            </w:pPr>
            <m:oMathPara>
              <m:oMathParaPr>
                <m:jc m:val="left"/>
              </m:oMathParaPr>
              <m:oMath>
                <m:r>
                  <w:rPr>
                    <w:rFonts w:ascii="Cambria Math" w:hAnsi="Cambria Math"/>
                  </w:rPr>
                  <m:t>subject</m:t>
                </m:r>
                <m:r>
                  <m:rPr>
                    <m:sty m:val="p"/>
                  </m:rPr>
                  <w:rPr>
                    <w:rFonts w:ascii="Cambria Math" w:hAnsi="Cambria Math"/>
                  </w:rPr>
                  <m:t xml:space="preserve"> </m:t>
                </m:r>
                <m:r>
                  <w:rPr>
                    <w:rFonts w:ascii="Cambria Math" w:hAnsi="Cambria Math"/>
                  </w:rPr>
                  <m:t>to</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1- </m:t>
                    </m:r>
                    <m:r>
                      <w:rPr>
                        <w:rFonts w:ascii="Cambria Math" w:hAnsi="Cambria Math"/>
                      </w:rPr>
                      <m:t>α</m:t>
                    </m:r>
                  </m:e>
                </m:d>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β</m:t>
                    </m:r>
                  </m:e>
                </m:d>
                <m:r>
                  <m:rPr>
                    <m:sty m:val="p"/>
                  </m:rPr>
                  <w:rPr>
                    <w:rFonts w:ascii="Cambria Math" w:hAnsi="Cambria Math"/>
                  </w:rPr>
                  <m:t xml:space="preserve">+  </m:t>
                </m:r>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e>
                    </m:d>
                  </m:e>
                  <m:sup>
                    <m:r>
                      <m:rPr>
                        <m:sty m:val="p"/>
                      </m:rPr>
                      <w:rPr>
                        <w:rFonts w:ascii="Cambria Math" w:hAnsi="Cambria Math"/>
                      </w:rPr>
                      <m:t>2</m:t>
                    </m:r>
                  </m:sup>
                </m:sSup>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some</m:t>
                </m:r>
                <m:r>
                  <m:rPr>
                    <m:sty m:val="p"/>
                  </m:rPr>
                  <w:rPr>
                    <w:rFonts w:ascii="Cambria Math" w:hAnsi="Cambria Math"/>
                  </w:rPr>
                  <m:t xml:space="preserve"> </m:t>
                </m:r>
                <m:r>
                  <w:rPr>
                    <w:rFonts w:ascii="Cambria Math" w:hAnsi="Cambria Math"/>
                  </w:rPr>
                  <m:t>t</m:t>
                </m:r>
              </m:oMath>
            </m:oMathPara>
          </w:p>
        </w:tc>
        <w:tc>
          <w:tcPr>
            <w:tcW w:w="470" w:type="dxa"/>
          </w:tcPr>
          <w:p w14:paraId="55F85804" w14:textId="77777777" w:rsidR="00D93DE4" w:rsidRDefault="00D93DE4" w:rsidP="00294AC9">
            <w:pPr>
              <w:pStyle w:val="ListParagraph"/>
            </w:pPr>
            <w:r>
              <w:t>(3)</w:t>
            </w:r>
          </w:p>
        </w:tc>
      </w:tr>
    </w:tbl>
    <w:p w14:paraId="72FE6001" w14:textId="77777777" w:rsidR="00D93DE4" w:rsidRDefault="00D93DE4" w:rsidP="00294AC9">
      <w:pPr>
        <w:pStyle w:val="ListParagraph"/>
      </w:pPr>
    </w:p>
    <w:p w14:paraId="23B600F3" w14:textId="698EF06F" w:rsidR="00D93DE4" w:rsidRDefault="00D93DE4" w:rsidP="00294AC9">
      <w:pPr>
        <w:pStyle w:val="ListParagraph"/>
      </w:pPr>
      <w:r w:rsidRPr="001C341E">
        <w:t>Elastic net has been show</w:t>
      </w:r>
      <w:r>
        <w:t>n</w:t>
      </w:r>
      <w:r w:rsidRPr="001C341E">
        <w:t xml:space="preserve"> to be suitable for the p&gt;</w:t>
      </w:r>
      <w:r>
        <w:t>&gt;</w:t>
      </w:r>
      <w:r w:rsidRPr="001C341E">
        <w:t>n problem where the number of predictors are much larger than the number of observation</w:t>
      </w:r>
      <w:r>
        <w:t>s</w:t>
      </w:r>
      <w:r w:rsidRPr="001C341E">
        <w:t xml:space="preserve">, and for the case where the predictors are highly correlated </w:t>
      </w:r>
      <w:r w:rsidRPr="001C341E">
        <w:fldChar w:fldCharType="begin"/>
      </w:r>
      <w:r>
        <w:instrText xml:space="preserve"> ADDIN EN.CITE &lt;EndNote&gt;&lt;Cite&gt;&lt;Author&gt;Zou H&lt;/Author&gt;&lt;IDText&gt;Regularization and variable selection via the elastic net&lt;/IDText&gt;&lt;DisplayText&gt;(Zou and Hastie 2005)&lt;/DisplayText&gt;&lt;record&gt;&lt;titles&gt;&lt;title&gt;Regularization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name="Generic"&gt;13&lt;/ref-type&gt;&lt;rec-number&gt;46&lt;/rec-number&gt;&lt;publisher&gt;J. R. Statist. Soc. B (2005)&lt;/publisher&gt;&lt;last-updated-date format="utc"&gt;1475430051&lt;/last-updated-date&gt;&lt;dates&gt;&lt;year&gt;2005&lt;/year&gt;&lt;/dates&gt;&lt;/record&gt;&lt;/Cite&gt;&lt;Cite&gt;&lt;Author&gt;Zou&lt;/Author&gt;&lt;Year&gt;2005&lt;/Year&gt;&lt;IDText&gt;Regularization and variable selection via the elastic net&lt;/IDText&gt;&lt;record&gt;&lt;titles&gt;&lt;title&gt;Regularization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format="utc"&gt;1475430051&lt;/last-updated-date&gt;&lt;/record&gt;&lt;/Cite&gt;&lt;Cite&gt;&lt;Author&gt;Zou&lt;/Author&gt;&lt;Year&gt;2005&lt;/Year&gt;&lt;IDText&gt;Regularization and variable selection via the elastic net&lt;/IDText&gt;&lt;record&gt;&lt;titles&gt;&lt;title&gt;Regularization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format="utc"&gt;1475430051&lt;/last-updated-date&gt;&lt;/record&gt;&lt;/Cite&gt;&lt;/EndNote&gt;</w:instrText>
      </w:r>
      <w:r w:rsidRPr="001C341E">
        <w:fldChar w:fldCharType="separate"/>
      </w:r>
      <w:r>
        <w:rPr>
          <w:noProof/>
        </w:rPr>
        <w:t>(Zou and Hastie 2005)</w:t>
      </w:r>
      <w:r w:rsidRPr="001C341E">
        <w:fldChar w:fldCharType="end"/>
      </w:r>
      <w:r w:rsidRPr="001C341E">
        <w:t xml:space="preserve">. </w:t>
      </w:r>
      <w:r>
        <w:t xml:space="preserve">Given these two properties of elastic net, it is suitable for large scale genomic data such as gene expression data where the number of predictors can be as large as more than 20,000 genes and some of the genes are strongly correlated. </w:t>
      </w:r>
    </w:p>
    <w:p w14:paraId="184F240D" w14:textId="77777777" w:rsidR="00D93DE4" w:rsidRPr="00C645D5" w:rsidRDefault="00D93DE4" w:rsidP="00294AC9">
      <w:pPr>
        <w:pStyle w:val="ListParagraph"/>
      </w:pPr>
    </w:p>
    <w:p w14:paraId="2F26BBEC" w14:textId="77777777" w:rsidR="00D93DE4" w:rsidRDefault="00D93DE4" w:rsidP="00D93DE4">
      <w:pPr>
        <w:pStyle w:val="Heading4"/>
      </w:pPr>
      <w:bookmarkStart w:id="80" w:name="_Toc468131453"/>
      <w:r w:rsidRPr="001C341E">
        <w:t>Random forest</w:t>
      </w:r>
      <w:bookmarkEnd w:id="80"/>
    </w:p>
    <w:p w14:paraId="7C042539" w14:textId="03764552" w:rsidR="00D93DE4" w:rsidRDefault="00D93DE4" w:rsidP="00294AC9">
      <w:pPr>
        <w:pStyle w:val="ListParagraph"/>
      </w:pPr>
      <w:r w:rsidRPr="001C341E">
        <w:t>Random forest</w:t>
      </w:r>
      <w:r>
        <w:t xml:space="preserve"> </w:t>
      </w:r>
      <w:r>
        <w:fldChar w:fldCharType="begin"/>
      </w:r>
      <w:r w:rsidR="00C71E19">
        <w:instrText xml:space="preserve"> ADDIN EN.CITE &lt;EndNote&gt;&lt;Cite&gt;&lt;Author&gt;L&lt;/Author&gt;&lt;Year&gt;2001&lt;/Year&gt;&lt;IDText&gt;Random Forests&lt;/IDText&gt;&lt;DisplayText&gt;(Breiman 2001)&lt;/DisplayText&gt;&lt;record&gt;&lt;titles&gt;&lt;title&gt;Random Forests&lt;/title&gt;&lt;/titles&gt;&lt;contributors&gt;&lt;authors&gt;&lt;author&gt;L Breiman&lt;/author&gt;&lt;/authors&gt;&lt;/contributors&gt;&lt;added-date format="utc"&gt;1473759030&lt;/added-date&gt;&lt;pub-location&gt;&lt;style font="default" size="100%"&gt; &lt;/style&gt;&lt;style face="italic" font="default" size="100%"&gt;Machine Learning&lt;/style&gt;&lt;/pub-location&gt;&lt;ref-type name="Generic"&gt;13&lt;/ref-type&gt;&lt;dates&gt;&lt;year&gt;2001&lt;/year&gt;&lt;/dates&gt;&lt;rec-number&gt;47&lt;/rec-number&gt;&lt;last-updated-date format="utc"&gt;1473852247&lt;/last-updated-date&gt;&lt;volume&gt;&lt;style face="bold" font="default" size="100%"&gt;45&lt;/style&gt;&lt;style font="default" size="100%"&gt; (1): 5–32.doi:10.1023/A:1010933404324&lt;/style&gt;&lt;/volume&gt;&lt;/record&gt;&lt;/Cite&gt;&lt;/EndNote&gt;</w:instrText>
      </w:r>
      <w:r>
        <w:fldChar w:fldCharType="separate"/>
      </w:r>
      <w:r w:rsidR="00C71E19">
        <w:rPr>
          <w:noProof/>
        </w:rPr>
        <w:t>(Breiman 2001)</w:t>
      </w:r>
      <w:r>
        <w:fldChar w:fldCharType="end"/>
      </w:r>
      <w:r w:rsidRPr="001C341E">
        <w:t xml:space="preserve"> is a popular supervised machine learning algorithm made of an ensemble of decision trees</w:t>
      </w:r>
      <w:r w:rsidR="006B26DE">
        <w:t xml:space="preserve"> (</w:t>
      </w:r>
      <w:fldSimple w:instr=" REF _Ref464512791 ">
        <w:r w:rsidR="0088566C">
          <w:t xml:space="preserve">Figure </w:t>
        </w:r>
        <w:r w:rsidR="0088566C">
          <w:rPr>
            <w:noProof/>
          </w:rPr>
          <w:t>17</w:t>
        </w:r>
      </w:fldSimple>
      <w:r w:rsidR="006B26DE">
        <w:t>)</w:t>
      </w:r>
      <w:r w:rsidRPr="001C341E">
        <w:t xml:space="preserve">. </w:t>
      </w:r>
      <w:r w:rsidR="009D41B0">
        <w:t>Many studies</w:t>
      </w:r>
      <w:r w:rsidR="009D41B0" w:rsidRPr="001C341E">
        <w:t xml:space="preserve"> ha</w:t>
      </w:r>
      <w:r w:rsidR="009D41B0">
        <w:t>ve</w:t>
      </w:r>
      <w:r w:rsidR="009D41B0" w:rsidRPr="001C341E">
        <w:t xml:space="preserve"> show</w:t>
      </w:r>
      <w:r w:rsidR="009D41B0">
        <w:t xml:space="preserve">n its capability in prediction and classification </w:t>
      </w:r>
      <w:r w:rsidR="009D41B0">
        <w:fldChar w:fldCharType="begin">
          <w:fldData xml:space="preserve">PEVuZE5vdGU+PENpdGU+PEF1dGhvcj5CaWVua293c2thPC9BdXRob3I+PFllYXI+MjAwOTwvWWVh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</w:fldData>
        </w:fldChar>
      </w:r>
      <w:r w:rsidR="009D41B0">
        <w:instrText xml:space="preserve"> ADDIN EN.CITE </w:instrText>
      </w:r>
      <w:r w:rsidR="009D41B0">
        <w:fldChar w:fldCharType="begin">
          <w:fldData xml:space="preserve">PEVuZE5vdGU+PENpdGU+PEF1dGhvcj5CaWVua293c2thPC9BdXRob3I+PFllYXI+MjAwOTwvWWVh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</w:fldData>
        </w:fldChar>
      </w:r>
      <w:r w:rsidR="009D41B0">
        <w:instrText xml:space="preserve"> ADDIN EN.CITE.DATA </w:instrText>
      </w:r>
      <w:r w:rsidR="009D41B0">
        <w:fldChar w:fldCharType="end"/>
      </w:r>
      <w:r w:rsidR="009D41B0">
        <w:fldChar w:fldCharType="separate"/>
      </w:r>
      <w:r w:rsidR="009D41B0">
        <w:rPr>
          <w:noProof/>
        </w:rPr>
        <w:t>(Bienkowska, et al. 2009; Riddick, et al. 2011; Stetson, et al. 2014)</w:t>
      </w:r>
      <w:r w:rsidR="009D41B0">
        <w:fldChar w:fldCharType="end"/>
      </w:r>
      <w:r w:rsidR="009D41B0" w:rsidRPr="001C341E">
        <w:t>.</w:t>
      </w:r>
      <w:r w:rsidR="009D41B0">
        <w:t xml:space="preserve"> </w:t>
      </w:r>
      <w:r w:rsidRPr="001C341E">
        <w:t xml:space="preserve">As the decision tree is a pure machine learning method with no probabilistic assumption about the input </w:t>
      </w:r>
      <w:r>
        <w:t xml:space="preserve">or output </w:t>
      </w:r>
      <w:r w:rsidRPr="001C341E">
        <w:t>variable</w:t>
      </w:r>
      <w:r>
        <w:t>s</w:t>
      </w:r>
      <w:r w:rsidRPr="001C341E">
        <w:t xml:space="preserve">, no particular pretreatment is needed before using the random </w:t>
      </w:r>
      <w:r w:rsidRPr="001C341E">
        <w:lastRenderedPageBreak/>
        <w:t>forest model. Unlike most of the probabilistic machine learning models, there is no assumption about the relationship between the input variables</w:t>
      </w:r>
      <w:r>
        <w:t xml:space="preserve"> therefore </w:t>
      </w:r>
      <w:r w:rsidRPr="001C341E">
        <w:t xml:space="preserve">they can be independent, linearly correlated or non-linearly correlated. It is therefore adapted </w:t>
      </w:r>
      <w:r>
        <w:t>to</w:t>
      </w:r>
      <w:r w:rsidRPr="001C341E">
        <w:t xml:space="preserve"> the situation where no assumption </w:t>
      </w:r>
      <w:r>
        <w:t>can</w:t>
      </w:r>
      <w:r w:rsidRPr="001C341E">
        <w:t xml:space="preserve"> be ma</w:t>
      </w:r>
      <w:r>
        <w:t>d</w:t>
      </w:r>
      <w:r w:rsidRPr="001C341E">
        <w:t xml:space="preserve">e about the relationship between the input </w:t>
      </w:r>
      <w:r>
        <w:t xml:space="preserve">and the output </w:t>
      </w:r>
      <w:r w:rsidRPr="001C341E">
        <w:t>variable</w:t>
      </w:r>
      <w:r>
        <w:t>s</w:t>
      </w:r>
      <w:r w:rsidRPr="001C341E">
        <w:t>, or the relationship between the input variables</w:t>
      </w:r>
      <w:r>
        <w:t>,</w:t>
      </w:r>
      <w:r w:rsidRPr="001C341E">
        <w:t xml:space="preserve"> which is the case in the genomic alteration-drug response scenario.  </w:t>
      </w:r>
    </w:p>
    <w:p w14:paraId="4614E967" w14:textId="77777777" w:rsidR="00D93DE4" w:rsidRDefault="00D93DE4" w:rsidP="00294AC9">
      <w:pPr>
        <w:pStyle w:val="ListParagraph"/>
      </w:pPr>
    </w:p>
    <w:p w14:paraId="2B4AEB43" w14:textId="77777777" w:rsidR="00D93DE4" w:rsidRDefault="00D93DE4" w:rsidP="00294AC9">
      <w:pPr>
        <w:pStyle w:val="ListParagraph"/>
      </w:pPr>
    </w:p>
    <w:tbl>
      <w:tblPr>
        <w:tblStyle w:val="TableGrid"/>
        <w:tblW w:w="0" w:type="auto"/>
        <w:tblInd w:w="420" w:type="dxa"/>
        <w:tblLook w:val="04A0" w:firstRow="1" w:lastRow="0" w:firstColumn="1" w:lastColumn="0" w:noHBand="0" w:noVBand="1"/>
      </w:tblPr>
      <w:tblGrid>
        <w:gridCol w:w="8585"/>
      </w:tblGrid>
      <w:tr w:rsidR="00D93DE4" w14:paraId="2D40EADB" w14:textId="77777777" w:rsidTr="005C4E88">
        <w:tc>
          <w:tcPr>
            <w:tcW w:w="9457" w:type="dxa"/>
            <w:tcBorders>
              <w:top w:val="nil"/>
              <w:left w:val="nil"/>
              <w:bottom w:val="nil"/>
              <w:right w:val="nil"/>
            </w:tcBorders>
          </w:tcPr>
          <w:p w14:paraId="743030D2" w14:textId="77777777" w:rsidR="00D93DE4" w:rsidRDefault="00D93DE4" w:rsidP="005C4E88">
            <w:pPr>
              <w:pStyle w:val="ListParagraph"/>
              <w:jc w:val="center"/>
            </w:pPr>
            <w:r>
              <w:rPr>
                <w:noProof/>
              </w:rPr>
              <w:drawing>
                <wp:inline distT="0" distB="0" distL="0" distR="0" wp14:anchorId="68169635" wp14:editId="051078CF">
                  <wp:extent cx="4426839" cy="33345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F.png"/>
                          <pic:cNvPicPr/>
                        </pic:nvPicPr>
                        <pic:blipFill>
                          <a:blip r:embed="rId25">
                            <a:extLst>
                              <a:ext uri="{28A0092B-C50C-407E-A947-70E740481C1C}">
                                <a14:useLocalDpi xmlns:a14="http://schemas.microsoft.com/office/drawing/2010/main" val="0"/>
                              </a:ext>
                            </a:extLst>
                          </a:blip>
                          <a:stretch>
                            <a:fillRect/>
                          </a:stretch>
                        </pic:blipFill>
                        <pic:spPr>
                          <a:xfrm>
                            <a:off x="0" y="0"/>
                            <a:ext cx="4486771" cy="3379674"/>
                          </a:xfrm>
                          <a:prstGeom prst="rect">
                            <a:avLst/>
                          </a:prstGeom>
                        </pic:spPr>
                      </pic:pic>
                    </a:graphicData>
                  </a:graphic>
                </wp:inline>
              </w:drawing>
            </w:r>
          </w:p>
          <w:p w14:paraId="77CDCD11" w14:textId="1CB5DA2F" w:rsidR="00D93DE4" w:rsidRPr="00FD7532" w:rsidRDefault="00D93DE4" w:rsidP="00CE3AFA">
            <w:pPr>
              <w:pStyle w:val="Caption"/>
              <w:rPr>
                <w:rFonts w:ascii="Apple Symbols" w:hAnsi="Apple Symbols" w:cs="Apple Symbols"/>
                <w:i w:val="0"/>
                <w:iCs w:val="0"/>
              </w:rPr>
            </w:pPr>
            <w:bookmarkStart w:id="81" w:name="_Ref464512791"/>
            <w:bookmarkStart w:id="82" w:name="_Toc464602355"/>
            <w:bookmarkStart w:id="83" w:name="_Toc464603684"/>
            <w:r>
              <w:t xml:space="preserve">Figure </w:t>
            </w:r>
            <w:fldSimple w:instr=" SEQ Figure \* ARABIC ">
              <w:r w:rsidR="0088566C">
                <w:rPr>
                  <w:noProof/>
                </w:rPr>
                <w:t>17</w:t>
              </w:r>
            </w:fldSimple>
            <w:bookmarkEnd w:id="81"/>
            <w:r>
              <w:t xml:space="preserve">. </w:t>
            </w:r>
            <w:r w:rsidRPr="00FD7532">
              <w:rPr>
                <w:rStyle w:val="NoSpacingChar"/>
              </w:rPr>
              <w:t>Framework of Random Forest.</w:t>
            </w:r>
            <w:bookmarkEnd w:id="82"/>
            <w:bookmarkEnd w:id="83"/>
          </w:p>
        </w:tc>
      </w:tr>
    </w:tbl>
    <w:p w14:paraId="2E7E99C5" w14:textId="77777777" w:rsidR="00D93DE4" w:rsidRPr="001C341E" w:rsidRDefault="00D93DE4" w:rsidP="00294AC9">
      <w:pPr>
        <w:pStyle w:val="ListParagraph"/>
      </w:pPr>
    </w:p>
    <w:p w14:paraId="49DDD59C" w14:textId="41309AA3" w:rsidR="00D93DE4" w:rsidRDefault="00D93DE4" w:rsidP="00294AC9">
      <w:pPr>
        <w:pStyle w:val="ListParagraph"/>
      </w:pPr>
      <w:r w:rsidRPr="001C341E">
        <w:t>There are two main ideas in Random Forest</w:t>
      </w:r>
      <w:r>
        <w:t xml:space="preserve"> (RF)</w:t>
      </w:r>
      <w:r w:rsidRPr="001C341E">
        <w:t>, one is to build trees with bootstrapped data set (also called bagging), the other is to randomly select a subset of predictive variables to test for best split</w:t>
      </w:r>
      <w:r>
        <w:t>.</w:t>
      </w:r>
      <w:r w:rsidRPr="001C341E">
        <w:t xml:space="preserve"> </w:t>
      </w:r>
      <w:r>
        <w:t>T</w:t>
      </w:r>
      <w:r w:rsidRPr="001C341E">
        <w:t xml:space="preserve">hese two characteristics of RF give it unique qualities in predictive modeling. </w:t>
      </w:r>
      <w:r>
        <w:t>Indeed, the</w:t>
      </w:r>
      <w:r w:rsidRPr="001C341E">
        <w:t xml:space="preserve"> us</w:t>
      </w:r>
      <w:r>
        <w:t>e of</w:t>
      </w:r>
      <w:r w:rsidRPr="001C341E">
        <w:t xml:space="preserve"> bagging in </w:t>
      </w:r>
      <w:r w:rsidRPr="001C341E">
        <w:lastRenderedPageBreak/>
        <w:t>the construction of the predictive model</w:t>
      </w:r>
      <w:r>
        <w:t xml:space="preserve"> allows the</w:t>
      </w:r>
      <w:r w:rsidRPr="001C341E">
        <w:t xml:space="preserve"> predictive error </w:t>
      </w:r>
      <w:r>
        <w:t>to be</w:t>
      </w:r>
      <w:r w:rsidRPr="001C341E">
        <w:t xml:space="preserve"> estimated </w:t>
      </w:r>
      <w:r>
        <w:t>simultaneously,</w:t>
      </w:r>
      <w:r w:rsidRPr="001C341E">
        <w:t xml:space="preserve"> thus no additional cross validation is required. By performing random selection of data set to use and predictive variable to split, RF build a set of distinct trees so that overfitting can be avoided. </w:t>
      </w:r>
      <w:r>
        <w:t>Importantly,</w:t>
      </w:r>
      <w:r w:rsidRPr="001C341E">
        <w:t xml:space="preserve"> </w:t>
      </w:r>
      <w:r>
        <w:t>RF</w:t>
      </w:r>
      <w:r w:rsidRPr="001C341E">
        <w:t xml:space="preserve"> </w:t>
      </w:r>
      <w:r>
        <w:t>assesses a</w:t>
      </w:r>
      <w:r w:rsidRPr="001C341E">
        <w:t xml:space="preserve"> variable importance by calculating the difference of predictive accuracy after permuting the variable value, the bigger the decrease of predictive accuracy, the more important the variable is. This important feature is extremely suitable for identifying predictive biomarkers. </w:t>
      </w:r>
    </w:p>
    <w:p w14:paraId="31263F77" w14:textId="77777777" w:rsidR="00691C99" w:rsidRPr="001C341E" w:rsidRDefault="00691C99" w:rsidP="00294AC9">
      <w:pPr>
        <w:pStyle w:val="ListParagraph"/>
      </w:pPr>
    </w:p>
    <w:p w14:paraId="5E58A09B" w14:textId="77777777" w:rsidR="00D93DE4" w:rsidRDefault="00D93DE4" w:rsidP="00294AC9">
      <w:pPr>
        <w:pStyle w:val="ListParagraph"/>
      </w:pPr>
      <w:r w:rsidRPr="001C341E">
        <w:t xml:space="preserve">Although random forest does not have complex parameters to tune before running, there are still some to fix, such as the number of trees to grow (tradeoff between performance and cost), </w:t>
      </w:r>
      <w:r>
        <w:t xml:space="preserve">the number of </w:t>
      </w:r>
      <w:r w:rsidRPr="001C341E">
        <w:t>observations to use to build a tree in the bagging procedure, the number of input variable</w:t>
      </w:r>
      <w:r>
        <w:t>s</w:t>
      </w:r>
      <w:r w:rsidRPr="001C341E">
        <w:t xml:space="preserve"> to use at each split (the bigger the number, the bigger the impact of correlated input variables in the model). Apart from these parameters of RF, a few parameters </w:t>
      </w:r>
      <w:r>
        <w:t xml:space="preserve">(ex; matrix for evaluating the split) </w:t>
      </w:r>
      <w:r w:rsidRPr="001C341E">
        <w:t xml:space="preserve">of the decision tree can </w:t>
      </w:r>
      <w:r>
        <w:t>vary</w:t>
      </w:r>
      <w:r w:rsidRPr="001C341E">
        <w:t xml:space="preserve"> based on the nature of the data set and the purpose of the model. </w:t>
      </w:r>
    </w:p>
    <w:p w14:paraId="09163979" w14:textId="77777777" w:rsidR="00D93DE4" w:rsidRPr="001C341E" w:rsidRDefault="00D93DE4" w:rsidP="00294AC9">
      <w:pPr>
        <w:pStyle w:val="ListParagraph"/>
      </w:pPr>
    </w:p>
    <w:p w14:paraId="34A77E4C" w14:textId="77777777" w:rsidR="00D93DE4" w:rsidRPr="001C341E" w:rsidRDefault="00D93DE4" w:rsidP="00D93DE4">
      <w:pPr>
        <w:pStyle w:val="Heading5"/>
      </w:pPr>
      <w:r w:rsidRPr="001C341E">
        <w:t>Classification and regression trees</w:t>
      </w:r>
    </w:p>
    <w:p w14:paraId="18A4EAF3" w14:textId="4E96A6BA" w:rsidR="00D93DE4" w:rsidRDefault="00D93DE4" w:rsidP="00294AC9">
      <w:pPr>
        <w:pStyle w:val="ListParagraph"/>
      </w:pPr>
      <w:r w:rsidRPr="001C341E">
        <w:t>Decision tree learning is a nonlinear data mining method that can predict the value of a target variable based on several input variables. There are two main types of tree learning model</w:t>
      </w:r>
      <w:r>
        <w:t>s</w:t>
      </w:r>
      <w:r w:rsidRPr="001C341E">
        <w:t xml:space="preserve"> based on the nature of the target variable</w:t>
      </w:r>
      <w:r>
        <w:t>:</w:t>
      </w:r>
      <w:r w:rsidRPr="001C341E">
        <w:t xml:space="preserve"> classification tree with a categorical target variable and regression tree with a continuous target variable. Decision tree model is a </w:t>
      </w:r>
      <w:hyperlink r:id="rId26" w:tooltip="Predictive modelling" w:history="1">
        <w:r w:rsidRPr="001C341E">
          <w:t>predictive model</w:t>
        </w:r>
      </w:hyperlink>
      <w:r w:rsidRPr="001C341E">
        <w:t xml:space="preserve"> that matches each observation to series of decisions based on input variables. It is </w:t>
      </w:r>
      <w:r w:rsidRPr="001C341E">
        <w:lastRenderedPageBreak/>
        <w:t xml:space="preserve">one of the predictive modeling approaches </w:t>
      </w:r>
      <w:r>
        <w:t xml:space="preserve">most </w:t>
      </w:r>
      <w:r w:rsidRPr="001C341E">
        <w:t>used in statistics, data mining and machine learning. In these tree structures, the</w:t>
      </w:r>
      <w:r>
        <w:t xml:space="preserve"> </w:t>
      </w:r>
      <w:r w:rsidRPr="001C341E">
        <w:t>ensemble of the observation</w:t>
      </w:r>
      <w:r>
        <w:t>s</w:t>
      </w:r>
      <w:r w:rsidRPr="001C341E">
        <w:t xml:space="preserve"> is called the root, leaves represent categorical labels or observations with a certain range of the split input variable and branches represent the input variables that lead to those splits. The node to split is called the parent node and the nodes after the split are called daughter nodes. A tree learning objet can be built by splitting the data into different subgroups (nodes) based on o</w:t>
      </w:r>
      <w:r>
        <w:t>ne input variable at each time. A tree is b</w:t>
      </w:r>
      <w:r w:rsidRPr="001C341E">
        <w:t xml:space="preserve">inary </w:t>
      </w:r>
      <w:r>
        <w:t>when the parent nodes are split</w:t>
      </w:r>
      <w:r w:rsidRPr="001C341E">
        <w:t xml:space="preserve"> into two </w:t>
      </w:r>
      <w:r>
        <w:t xml:space="preserve">daughter </w:t>
      </w:r>
      <w:r w:rsidRPr="001C341E">
        <w:t>nodes at each time based on one variable (for example, a categorical variable with two categories or a continuous va</w:t>
      </w:r>
      <w:r>
        <w:t xml:space="preserve">riable split at a cutoff value). Binary tree </w:t>
      </w:r>
      <w:r w:rsidRPr="001C341E">
        <w:t xml:space="preserve">is </w:t>
      </w:r>
      <w:r>
        <w:t xml:space="preserve">the </w:t>
      </w:r>
      <w:r w:rsidRPr="001C341E">
        <w:t>most frequently used</w:t>
      </w:r>
      <w:r>
        <w:t xml:space="preserve"> tree model.</w:t>
      </w:r>
    </w:p>
    <w:p w14:paraId="09D62EBE" w14:textId="77777777" w:rsidR="00D93DE4" w:rsidRPr="001C341E" w:rsidRDefault="00D93DE4" w:rsidP="00294AC9">
      <w:pPr>
        <w:pStyle w:val="ListParagraph"/>
      </w:pPr>
    </w:p>
    <w:p w14:paraId="78CBE6EB" w14:textId="77777777" w:rsidR="00D93DE4" w:rsidRPr="001C341E" w:rsidRDefault="00D93DE4" w:rsidP="00D93DE4">
      <w:pPr>
        <w:pStyle w:val="Heading5"/>
      </w:pPr>
      <w:r w:rsidRPr="001C341E">
        <w:t xml:space="preserve">Split criteria </w:t>
      </w:r>
    </w:p>
    <w:p w14:paraId="4166B28B" w14:textId="77777777" w:rsidR="00D93DE4" w:rsidRDefault="00D93DE4" w:rsidP="00294AC9">
      <w:pPr>
        <w:pStyle w:val="ListParagraph"/>
      </w:pPr>
      <w:r>
        <w:t xml:space="preserve">Based on the type of trees and implementations, </w:t>
      </w:r>
      <w:r w:rsidRPr="001C341E">
        <w:t>there are different way</w:t>
      </w:r>
      <w:r>
        <w:t>s</w:t>
      </w:r>
      <w:r w:rsidRPr="001C341E">
        <w:t xml:space="preserve"> to evaluate a split so that the algorithm can decide </w:t>
      </w:r>
      <w:r>
        <w:t xml:space="preserve">which variable to split on </w:t>
      </w:r>
      <w:r w:rsidRPr="001C341E">
        <w:t xml:space="preserve">and associate </w:t>
      </w:r>
      <w:r>
        <w:t>an</w:t>
      </w:r>
      <w:r w:rsidRPr="001C341E">
        <w:t xml:space="preserve"> importance to the</w:t>
      </w:r>
      <w:r>
        <w:t xml:space="preserve"> variable used</w:t>
      </w:r>
      <w:r w:rsidRPr="001C341E">
        <w:t xml:space="preserve">. The </w:t>
      </w:r>
      <w:r>
        <w:t>main goal</w:t>
      </w:r>
      <w:r w:rsidRPr="001C341E">
        <w:t xml:space="preserve"> is to split the node into more homogeneous nodes regarding the output variable. For a regression tree with a continuous output variable, the most frequent </w:t>
      </w:r>
      <w:r>
        <w:t>method</w:t>
      </w:r>
      <w:r w:rsidRPr="001C341E">
        <w:t xml:space="preserve"> to evaluate a split is to evaluate the variance in the node before the split and </w:t>
      </w:r>
      <w:r>
        <w:t xml:space="preserve">the one </w:t>
      </w:r>
      <w:r w:rsidRPr="001C341E">
        <w:t xml:space="preserve">after. One common way is to calculate the difference of the sum of squared error (SSE) between the parent node and the sum of the two daughter nodes and choose the variable that leads to the biggest decrease in SSE. In the case of classification tree, entropy, information gain and Gini index are commonly used. </w:t>
      </w:r>
    </w:p>
    <w:p w14:paraId="66B9D3C3" w14:textId="77777777" w:rsidR="00C376FD" w:rsidRDefault="00C376FD" w:rsidP="00294AC9">
      <w:pPr>
        <w:pStyle w:val="ListParagraph"/>
      </w:pPr>
    </w:p>
    <w:p w14:paraId="1BDC4B00" w14:textId="77777777" w:rsidR="00D93DE4" w:rsidRDefault="00D93DE4" w:rsidP="00294AC9">
      <w:pPr>
        <w:pStyle w:val="ListParagraph"/>
      </w:pPr>
      <w:r w:rsidRPr="001C341E">
        <w:lastRenderedPageBreak/>
        <w:t>One other approach is to use corrected statistical tests (i.e. permutation-based significance</w:t>
      </w:r>
      <w:r>
        <w:t xml:space="preserve"> tests) as splitting criteria by c</w:t>
      </w:r>
      <w:r w:rsidRPr="001C341E">
        <w:t>omputing a p-value for each input variable in the selection of best variable to spl</w:t>
      </w:r>
      <w:r>
        <w:t xml:space="preserve">it. This approach </w:t>
      </w:r>
      <w:r w:rsidRPr="001C341E">
        <w:t>can reduce bias due to the different nature of the input variable, for example, continuous variables tend to be selected more often than categorical variables and categorical variables with more categories tend to be selected more often than the ones with less categories.  The computing cost is however much higher than non-statistical based splitting criteria, thus the statistical based split criteria is less used in practice.</w:t>
      </w:r>
    </w:p>
    <w:p w14:paraId="6A4EA592" w14:textId="77777777" w:rsidR="004476EB" w:rsidRDefault="004476EB" w:rsidP="00294AC9">
      <w:pPr>
        <w:pStyle w:val="ListParagraph"/>
      </w:pPr>
    </w:p>
    <w:p w14:paraId="6632D2B0" w14:textId="34133E26" w:rsidR="004476EB" w:rsidRDefault="00713B9D" w:rsidP="00713B9D">
      <w:pPr>
        <w:pStyle w:val="Heading3"/>
        <w:pPrChange w:id="84" w:author="yu fu" w:date="2016-11-29T14:12:00Z">
          <w:pPr>
            <w:pStyle w:val="ListParagraph"/>
          </w:pPr>
        </w:pPrChange>
      </w:pPr>
      <w:ins w:id="85" w:author="yu fu" w:date="2016-11-29T14:12:00Z">
        <w:r>
          <w:t>Research objectives</w:t>
        </w:r>
      </w:ins>
      <w:del w:id="86" w:author="yu fu" w:date="2016-11-29T14:12:00Z">
        <w:r w:rsidR="004476EB" w:rsidDel="00713B9D">
          <w:delText>TITRE</w:delText>
        </w:r>
      </w:del>
    </w:p>
    <w:p w14:paraId="1710764E" w14:textId="3F34CE7A" w:rsidR="004476EB" w:rsidRDefault="00481DB8" w:rsidP="00294AC9">
      <w:pPr>
        <w:pStyle w:val="ListParagraph"/>
      </w:pPr>
      <w:r w:rsidRPr="009B63B1">
        <w:t>The aim of t</w:t>
      </w:r>
      <w:r w:rsidR="0001588B" w:rsidRPr="009B63B1">
        <w:t xml:space="preserve">his thesis </w:t>
      </w:r>
      <w:r w:rsidRPr="009B63B1">
        <w:t xml:space="preserve">is to </w:t>
      </w:r>
      <w:r w:rsidR="0001588B" w:rsidRPr="009B63B1">
        <w:t>better interpret the cancer pharmacogenomics by identifying predictive genomic biomarkers to drug responses of targeted therapies</w:t>
      </w:r>
      <w:r w:rsidRPr="009B63B1">
        <w:t xml:space="preserve"> using mathematics and informatics tools</w:t>
      </w:r>
      <w:r w:rsidR="0001588B" w:rsidRPr="009B63B1">
        <w:t xml:space="preserve">. </w:t>
      </w:r>
      <w:r w:rsidR="009E4A0E" w:rsidRPr="009B63B1">
        <w:t>To build robust predictive models, we need to ensure that the genomic data used in the model are accurate and the predictive models are</w:t>
      </w:r>
      <w:r w:rsidR="00317BB1" w:rsidRPr="009B63B1">
        <w:t xml:space="preserve"> adequate</w:t>
      </w:r>
      <w:r w:rsidR="009E4A0E" w:rsidRPr="009B63B1">
        <w:t xml:space="preserve">. </w:t>
      </w:r>
    </w:p>
    <w:p w14:paraId="707C50FD" w14:textId="467E15EE" w:rsidR="00317C5B" w:rsidRDefault="004476EB" w:rsidP="009B63B1">
      <w:pPr>
        <w:pStyle w:val="ListParagraph"/>
      </w:pPr>
      <w:r>
        <w:t>The research presented in this thesis therefore cover</w:t>
      </w:r>
      <w:r w:rsidR="00317C5B">
        <w:t>s</w:t>
      </w:r>
      <w:r>
        <w:t xml:space="preserve"> these two aspects. First, I</w:t>
      </w:r>
      <w:r w:rsidR="0001588B" w:rsidRPr="009B63B1">
        <w:t xml:space="preserve"> focused </w:t>
      </w:r>
      <w:r>
        <w:t>o</w:t>
      </w:r>
      <w:r w:rsidRPr="009B63B1">
        <w:t>n</w:t>
      </w:r>
      <w:r>
        <w:t xml:space="preserve"> the</w:t>
      </w:r>
      <w:r w:rsidRPr="009B63B1">
        <w:t xml:space="preserve"> </w:t>
      </w:r>
      <w:r w:rsidR="004A545C" w:rsidRPr="009B63B1">
        <w:t>develop</w:t>
      </w:r>
      <w:r w:rsidR="004A545C">
        <w:t>ment</w:t>
      </w:r>
      <w:r>
        <w:t xml:space="preserve"> of</w:t>
      </w:r>
      <w:r w:rsidRPr="009B63B1">
        <w:t xml:space="preserve"> </w:t>
      </w:r>
      <w:r w:rsidR="0001588B" w:rsidRPr="009B63B1">
        <w:t xml:space="preserve">a pipeline to </w:t>
      </w:r>
      <w:r w:rsidR="001E2A23" w:rsidRPr="009B63B1">
        <w:t>improve</w:t>
      </w:r>
      <w:r w:rsidR="0001588B" w:rsidRPr="009B63B1">
        <w:t xml:space="preserve"> the performance of somatic mutation calling using whole exome sequencing in the context of </w:t>
      </w:r>
      <w:r w:rsidR="001E2A23" w:rsidRPr="009B63B1">
        <w:t>contaminat</w:t>
      </w:r>
      <w:r w:rsidR="004A545C">
        <w:t>ed</w:t>
      </w:r>
      <w:r w:rsidR="0001588B" w:rsidRPr="009B63B1">
        <w:t xml:space="preserve"> normal DNA source (whole blood). It is to our knowledge the first study </w:t>
      </w:r>
      <w:r w:rsidR="003966B4">
        <w:t>to</w:t>
      </w:r>
      <w:r w:rsidR="0001588B" w:rsidRPr="009B63B1">
        <w:t xml:space="preserve"> </w:t>
      </w:r>
      <w:r w:rsidR="001E2A23" w:rsidRPr="009B63B1">
        <w:t>provide</w:t>
      </w:r>
      <w:r w:rsidR="00A1207A" w:rsidRPr="009B63B1">
        <w:t xml:space="preserve"> a</w:t>
      </w:r>
      <w:r w:rsidR="0092690F">
        <w:t>n analytical</w:t>
      </w:r>
      <w:r w:rsidR="00A1207A" w:rsidRPr="009B63B1">
        <w:t xml:space="preserve"> solution</w:t>
      </w:r>
      <w:r w:rsidR="003966B4">
        <w:t xml:space="preserve"> </w:t>
      </w:r>
      <w:r w:rsidR="0054581E">
        <w:t>to correct for this bias</w:t>
      </w:r>
      <w:r w:rsidR="00A1207A" w:rsidRPr="009B63B1">
        <w:t xml:space="preserve">. </w:t>
      </w:r>
    </w:p>
    <w:p w14:paraId="31B02B63" w14:textId="06CB54C8" w:rsidR="00ED58B9" w:rsidRDefault="00D354FD" w:rsidP="009B63B1">
      <w:pPr>
        <w:pStyle w:val="ListParagraph"/>
      </w:pPr>
      <w:r>
        <w:t xml:space="preserve">Next, I </w:t>
      </w:r>
      <w:r w:rsidR="00310CDA">
        <w:t>f</w:t>
      </w:r>
      <w:r>
        <w:t>ocused my research o</w:t>
      </w:r>
      <w:r w:rsidR="00317C5B">
        <w:t xml:space="preserve">n the </w:t>
      </w:r>
      <w:r w:rsidR="004A545C">
        <w:t>medialization</w:t>
      </w:r>
      <w:r w:rsidR="00310CDA">
        <w:t xml:space="preserve"> of </w:t>
      </w:r>
      <w:r w:rsidR="00317C5B">
        <w:t>anti-cancer drug response</w:t>
      </w:r>
      <w:r w:rsidR="00310CDA">
        <w:t xml:space="preserve"> </w:t>
      </w:r>
      <w:r w:rsidR="000E34C0">
        <w:t xml:space="preserve">using genomic, pharmacological and clinical </w:t>
      </w:r>
      <w:r w:rsidR="004A545C">
        <w:t>information</w:t>
      </w:r>
      <w:r w:rsidR="000E34C0">
        <w:t xml:space="preserve"> </w:t>
      </w:r>
      <w:r w:rsidR="00310CDA">
        <w:t>for identifying new biomarkers</w:t>
      </w:r>
      <w:r w:rsidR="00DA0BA7">
        <w:t xml:space="preserve"> of therapeutic response</w:t>
      </w:r>
      <w:r w:rsidR="00317C5B">
        <w:t xml:space="preserve">. </w:t>
      </w:r>
      <w:r w:rsidR="0061180B">
        <w:t>For this purpose, w</w:t>
      </w:r>
      <w:r w:rsidR="0061180B" w:rsidRPr="009B63B1">
        <w:t xml:space="preserve">e </w:t>
      </w:r>
      <w:r w:rsidR="001E2A23" w:rsidRPr="009B63B1">
        <w:t>integrated</w:t>
      </w:r>
      <w:r w:rsidR="0001588B" w:rsidRPr="009B63B1">
        <w:t xml:space="preserve"> genomic data including gene expression</w:t>
      </w:r>
      <w:r w:rsidR="0061180B">
        <w:t xml:space="preserve"> profile</w:t>
      </w:r>
      <w:r w:rsidR="0001588B" w:rsidRPr="009B63B1">
        <w:t xml:space="preserve">s, mutations and copy number variations </w:t>
      </w:r>
      <w:r w:rsidR="0061180B">
        <w:lastRenderedPageBreak/>
        <w:t>in</w:t>
      </w:r>
      <w:r w:rsidR="0061180B" w:rsidRPr="009B63B1">
        <w:t xml:space="preserve"> </w:t>
      </w:r>
      <w:r w:rsidR="0001588B" w:rsidRPr="009B63B1">
        <w:t>a two-step predictive model in order to identify single and paired predictive biomarkers of targeted therapies</w:t>
      </w:r>
      <w:r w:rsidR="0061180B">
        <w:t xml:space="preserve"> response</w:t>
      </w:r>
      <w:r w:rsidR="0001588B" w:rsidRPr="009B63B1">
        <w:t xml:space="preserve">. </w:t>
      </w:r>
      <w:r w:rsidR="00B04D7E">
        <w:t>The proposed</w:t>
      </w:r>
      <w:r w:rsidR="00B04D7E" w:rsidRPr="009B63B1">
        <w:t xml:space="preserve"> </w:t>
      </w:r>
      <w:r w:rsidR="0001588B" w:rsidRPr="009B63B1">
        <w:t xml:space="preserve">model showed an increased sensitivity in identifying the direct targets of the drugs compared to </w:t>
      </w:r>
      <w:r w:rsidR="006B268C">
        <w:t>other</w:t>
      </w:r>
      <w:r w:rsidR="0001588B" w:rsidRPr="009B63B1">
        <w:t xml:space="preserve"> predictive models</w:t>
      </w:r>
      <w:r w:rsidR="007869BF">
        <w:t xml:space="preserve"> </w:t>
      </w:r>
      <w:r w:rsidR="006B268C">
        <w:t>tested,</w:t>
      </w:r>
      <w:r w:rsidR="00A1207A" w:rsidRPr="009B63B1">
        <w:t xml:space="preserve"> discovered</w:t>
      </w:r>
      <w:r w:rsidR="0001588B" w:rsidRPr="009B63B1">
        <w:t xml:space="preserve"> new predictive biomarkers strongly related to drug response</w:t>
      </w:r>
      <w:r w:rsidR="00643E78">
        <w:t xml:space="preserve"> </w:t>
      </w:r>
      <w:r w:rsidR="006B268C">
        <w:t>that could</w:t>
      </w:r>
      <w:r w:rsidR="00E310D1">
        <w:t xml:space="preserve">, </w:t>
      </w:r>
      <w:r w:rsidR="00FF1CA4">
        <w:t>when</w:t>
      </w:r>
      <w:r w:rsidR="00E310D1">
        <w:t xml:space="preserve"> validated,</w:t>
      </w:r>
      <w:r w:rsidR="00643E78">
        <w:t xml:space="preserve"> </w:t>
      </w:r>
      <w:r w:rsidR="00E310D1">
        <w:t>be used as new guides</w:t>
      </w:r>
      <w:r w:rsidR="00643E78">
        <w:t xml:space="preserve"> for therapeutic decision</w:t>
      </w:r>
      <w:r w:rsidR="006B268C">
        <w:t xml:space="preserve"> in precision medicine programs</w:t>
      </w:r>
      <w:r w:rsidR="0001588B" w:rsidRPr="009B63B1">
        <w:t>.</w:t>
      </w:r>
      <w:r w:rsidR="001E2A23">
        <w:t xml:space="preserve"> </w:t>
      </w:r>
    </w:p>
    <w:p w14:paraId="0B74664E" w14:textId="77777777" w:rsidR="004A545C" w:rsidRDefault="004A545C" w:rsidP="009B63B1">
      <w:pPr>
        <w:pStyle w:val="ListParagraph"/>
      </w:pPr>
    </w:p>
    <w:p w14:paraId="0B858633" w14:textId="77777777" w:rsidR="004A545C" w:rsidRDefault="004A545C" w:rsidP="009B63B1">
      <w:pPr>
        <w:pStyle w:val="ListParagraph"/>
      </w:pPr>
    </w:p>
    <w:p w14:paraId="1C79FE0E" w14:textId="77777777" w:rsidR="004A545C" w:rsidRDefault="004A545C" w:rsidP="009B63B1">
      <w:pPr>
        <w:pStyle w:val="ListParagraph"/>
      </w:pPr>
    </w:p>
    <w:p w14:paraId="0A10BE17" w14:textId="77777777" w:rsidR="004A545C" w:rsidRDefault="004A545C" w:rsidP="009B63B1">
      <w:pPr>
        <w:pStyle w:val="ListParagraph"/>
      </w:pPr>
    </w:p>
    <w:p w14:paraId="3F5921B7" w14:textId="77777777" w:rsidR="004A545C" w:rsidRDefault="004A545C" w:rsidP="009B63B1">
      <w:pPr>
        <w:pStyle w:val="ListParagraph"/>
      </w:pPr>
    </w:p>
    <w:p w14:paraId="596F4D82" w14:textId="77777777" w:rsidR="004A545C" w:rsidRDefault="004A545C" w:rsidP="009B63B1">
      <w:pPr>
        <w:pStyle w:val="ListParagraph"/>
      </w:pPr>
    </w:p>
    <w:p w14:paraId="1DFD60E0" w14:textId="77777777" w:rsidR="004A545C" w:rsidRDefault="004A545C" w:rsidP="009B63B1">
      <w:pPr>
        <w:pStyle w:val="ListParagraph"/>
      </w:pPr>
    </w:p>
    <w:p w14:paraId="1C7A3364" w14:textId="77777777" w:rsidR="004A545C" w:rsidRDefault="004A545C" w:rsidP="009B63B1">
      <w:pPr>
        <w:pStyle w:val="ListParagraph"/>
      </w:pPr>
    </w:p>
    <w:p w14:paraId="171237C8" w14:textId="77777777" w:rsidR="004A545C" w:rsidRDefault="004A545C" w:rsidP="009B63B1">
      <w:pPr>
        <w:pStyle w:val="ListParagraph"/>
      </w:pPr>
    </w:p>
    <w:p w14:paraId="30F2ACD4" w14:textId="77777777" w:rsidR="004A545C" w:rsidRDefault="004A545C" w:rsidP="009B63B1">
      <w:pPr>
        <w:pStyle w:val="ListParagraph"/>
      </w:pPr>
    </w:p>
    <w:p w14:paraId="68DD0B31" w14:textId="77777777" w:rsidR="004A545C" w:rsidRDefault="004A545C" w:rsidP="009B63B1">
      <w:pPr>
        <w:pStyle w:val="ListParagraph"/>
      </w:pPr>
    </w:p>
    <w:p w14:paraId="03035043" w14:textId="77777777" w:rsidR="004A545C" w:rsidRDefault="004A545C" w:rsidP="009B63B1">
      <w:pPr>
        <w:pStyle w:val="ListParagraph"/>
      </w:pPr>
    </w:p>
    <w:p w14:paraId="312ADEAD" w14:textId="77777777" w:rsidR="004A545C" w:rsidRDefault="004A545C" w:rsidP="009B63B1">
      <w:pPr>
        <w:pStyle w:val="ListParagraph"/>
      </w:pPr>
    </w:p>
    <w:p w14:paraId="54AD5F80" w14:textId="77777777" w:rsidR="004A545C" w:rsidRDefault="004A545C" w:rsidP="009B63B1">
      <w:pPr>
        <w:pStyle w:val="ListParagraph"/>
      </w:pPr>
    </w:p>
    <w:p w14:paraId="1A359B60" w14:textId="77777777" w:rsidR="004A545C" w:rsidRDefault="004A545C" w:rsidP="009B63B1">
      <w:pPr>
        <w:pStyle w:val="ListParagraph"/>
      </w:pPr>
    </w:p>
    <w:p w14:paraId="15967E9B" w14:textId="77777777" w:rsidR="004A545C" w:rsidRDefault="004A545C" w:rsidP="009B63B1">
      <w:pPr>
        <w:pStyle w:val="ListParagraph"/>
      </w:pPr>
    </w:p>
    <w:p w14:paraId="4983B3C9" w14:textId="77777777" w:rsidR="004A545C" w:rsidRDefault="004A545C" w:rsidP="009B63B1">
      <w:pPr>
        <w:pStyle w:val="ListParagraph"/>
      </w:pPr>
    </w:p>
    <w:p w14:paraId="4E7D4955" w14:textId="77777777" w:rsidR="00ED58B9" w:rsidRDefault="00ED58B9" w:rsidP="00294AC9">
      <w:pPr>
        <w:pStyle w:val="ListParagraph"/>
      </w:pPr>
    </w:p>
    <w:p w14:paraId="1C31335D" w14:textId="381BAD07" w:rsidR="00A7186A" w:rsidRPr="001C341E" w:rsidRDefault="00A7186A" w:rsidP="00A7186A">
      <w:pPr>
        <w:pStyle w:val="Heading1"/>
      </w:pPr>
      <w:bookmarkStart w:id="87" w:name="_Toc463339119"/>
      <w:bookmarkStart w:id="88" w:name="_Toc464071772"/>
      <w:bookmarkStart w:id="89" w:name="_Toc468131454"/>
      <w:r w:rsidRPr="005B087C">
        <w:lastRenderedPageBreak/>
        <w:t>Results</w:t>
      </w:r>
      <w:bookmarkEnd w:id="87"/>
      <w:bookmarkEnd w:id="88"/>
      <w:bookmarkEnd w:id="89"/>
    </w:p>
    <w:p w14:paraId="268C3C8C" w14:textId="77777777" w:rsidR="00A7186A" w:rsidRDefault="00A7186A" w:rsidP="00A7186A">
      <w:pPr>
        <w:pStyle w:val="Heading2"/>
      </w:pPr>
      <w:bookmarkStart w:id="90" w:name="_Toc463339120"/>
      <w:bookmarkStart w:id="91" w:name="_Toc464071773"/>
      <w:bookmarkStart w:id="92" w:name="_Toc468131455"/>
      <w:r w:rsidRPr="001C341E">
        <w:t>cmDetect</w:t>
      </w:r>
      <w:bookmarkEnd w:id="90"/>
      <w:r>
        <w:t xml:space="preserve"> -- ctDNA mutation calling method for whole exome sequencing of tumor/whole blood sample</w:t>
      </w:r>
      <w:bookmarkEnd w:id="91"/>
      <w:r>
        <w:t>s</w:t>
      </w:r>
      <w:bookmarkEnd w:id="92"/>
    </w:p>
    <w:p w14:paraId="6CFB7E74" w14:textId="77777777" w:rsidR="00A7186A" w:rsidRPr="00453EBA" w:rsidRDefault="00A7186A" w:rsidP="00A7186A"/>
    <w:p w14:paraId="072F1FCE" w14:textId="778DC3C0" w:rsidR="00A7186A" w:rsidRDefault="00A7186A" w:rsidP="00A7186A">
      <w:pPr>
        <w:pStyle w:val="Heading3"/>
      </w:pPr>
      <w:bookmarkStart w:id="93" w:name="_Toc464071774"/>
      <w:bookmarkStart w:id="94" w:name="_Toc468131456"/>
      <w:r>
        <w:t xml:space="preserve">Somatic mutation </w:t>
      </w:r>
      <w:r w:rsidR="00352951">
        <w:t>identification</w:t>
      </w:r>
      <w:r>
        <w:t xml:space="preserve"> using whole exome sequencing data</w:t>
      </w:r>
      <w:bookmarkEnd w:id="93"/>
      <w:bookmarkEnd w:id="94"/>
    </w:p>
    <w:p w14:paraId="00F3EA4F" w14:textId="2F9C3D14" w:rsidR="00A7186A" w:rsidRPr="009214B1" w:rsidRDefault="00A7186A" w:rsidP="00294AC9">
      <w:pPr>
        <w:pStyle w:val="ListParagraph"/>
      </w:pPr>
      <w:r w:rsidRPr="002F03C6">
        <w:t xml:space="preserve">As discussed previously, identifying somatic mutations in patients’ tumor </w:t>
      </w:r>
      <w:r w:rsidRPr="001158FC">
        <w:t xml:space="preserve">using whole exome sequencing is </w:t>
      </w:r>
      <w:r>
        <w:t xml:space="preserve">a </w:t>
      </w:r>
      <w:r w:rsidR="00431142">
        <w:t>useful</w:t>
      </w:r>
      <w:r>
        <w:t xml:space="preserve"> way to characterize and study the genetics of tumors. In </w:t>
      </w:r>
      <w:r w:rsidRPr="002F03C6">
        <w:t>order to identify somatic mutations</w:t>
      </w:r>
      <w:r>
        <w:t xml:space="preserve"> for cancer patients</w:t>
      </w:r>
      <w:r w:rsidRPr="002F03C6">
        <w:t>, both th</w:t>
      </w:r>
      <w:r w:rsidR="00352951">
        <w:t>e tumor DNA and germline DNA have</w:t>
      </w:r>
      <w:r w:rsidRPr="002F03C6">
        <w:t xml:space="preserve"> to be sequenced </w:t>
      </w:r>
      <w:r>
        <w:t>and</w:t>
      </w:r>
      <w:r w:rsidRPr="002F03C6">
        <w:t xml:space="preserve"> compared. For solid tumor</w:t>
      </w:r>
      <w:r>
        <w:t>s</w:t>
      </w:r>
      <w:r w:rsidRPr="002F03C6">
        <w:t xml:space="preserve">, the </w:t>
      </w:r>
      <w:r w:rsidRPr="001158FC">
        <w:t xml:space="preserve">source of tumor DNA is often a biopsy of the tumor, while the source of germline DNA can be a biopsy of normal tissue or the peripheral blood. </w:t>
      </w:r>
      <w:r>
        <w:t xml:space="preserve">As the </w:t>
      </w:r>
      <w:r w:rsidRPr="009214B1">
        <w:t>peripheral blood</w:t>
      </w:r>
      <w:r>
        <w:t xml:space="preserve"> is relatively easy to collect, it is often the choice of the source of germline DNA.</w:t>
      </w:r>
    </w:p>
    <w:p w14:paraId="28707819" w14:textId="6BCBBA66" w:rsidR="00A7186A" w:rsidRPr="001C341E" w:rsidRDefault="00A7186A" w:rsidP="00A7186A">
      <w:pPr>
        <w:pStyle w:val="Heading3"/>
      </w:pPr>
      <w:bookmarkStart w:id="95" w:name="_Toc462371525"/>
      <w:bookmarkStart w:id="96" w:name="_Toc464071775"/>
      <w:bookmarkStart w:id="97" w:name="_Toc468131457"/>
      <w:r w:rsidRPr="001C341E">
        <w:t xml:space="preserve">False negatives caused by cell-free circulating </w:t>
      </w:r>
      <w:r>
        <w:t xml:space="preserve">tumor </w:t>
      </w:r>
      <w:r w:rsidRPr="001C341E">
        <w:t xml:space="preserve">DNA in </w:t>
      </w:r>
      <w:r>
        <w:t xml:space="preserve">whole </w:t>
      </w:r>
      <w:r w:rsidRPr="001C341E">
        <w:t>blood</w:t>
      </w:r>
      <w:bookmarkEnd w:id="95"/>
      <w:bookmarkEnd w:id="96"/>
      <w:bookmarkEnd w:id="97"/>
      <w:r w:rsidRPr="001C341E">
        <w:t xml:space="preserve"> </w:t>
      </w:r>
    </w:p>
    <w:p w14:paraId="177717BE" w14:textId="6BFD2E74" w:rsidR="00C376FD" w:rsidRDefault="00A7186A" w:rsidP="00294AC9">
      <w:pPr>
        <w:pStyle w:val="ListParagraph"/>
      </w:pPr>
      <w:r>
        <w:t>N</w:t>
      </w:r>
      <w:r w:rsidRPr="001C341E">
        <w:t xml:space="preserve">ormal </w:t>
      </w:r>
      <w:r w:rsidR="001D5800">
        <w:t>or</w:t>
      </w:r>
      <w:r>
        <w:t xml:space="preserve"> tumor </w:t>
      </w:r>
      <w:r w:rsidRPr="001C341E">
        <w:t>cell</w:t>
      </w:r>
      <w:r>
        <w:t>s</w:t>
      </w:r>
      <w:r w:rsidRPr="001C341E">
        <w:t xml:space="preserve"> release DNA in the blood stream</w:t>
      </w:r>
      <w:r w:rsidR="001D5800">
        <w:t xml:space="preserve"> when they are under apoptosis</w:t>
      </w:r>
      <w:r>
        <w:t>. As</w:t>
      </w:r>
      <w:r w:rsidRPr="001C341E">
        <w:t xml:space="preserve"> tumor cells normally have a more active cell reproduction and apoptosis, </w:t>
      </w:r>
      <w:r>
        <w:t>they can</w:t>
      </w:r>
      <w:r w:rsidRPr="001C341E">
        <w:t xml:space="preserve"> release an important amount of cell-free DNA regardless </w:t>
      </w:r>
      <w:r>
        <w:t xml:space="preserve">of </w:t>
      </w:r>
      <w:r w:rsidRPr="001C341E">
        <w:t xml:space="preserve">the relative size of the tumor </w:t>
      </w:r>
      <w:r>
        <w:t xml:space="preserve">as </w:t>
      </w:r>
      <w:r w:rsidRPr="001C341E">
        <w:t>compare</w:t>
      </w:r>
      <w:r>
        <w:t>d</w:t>
      </w:r>
      <w:r w:rsidRPr="001C341E">
        <w:t xml:space="preserve"> to the whole human body, especially for the cancer patients </w:t>
      </w:r>
      <w:r>
        <w:t>who</w:t>
      </w:r>
      <w:r w:rsidRPr="001C341E">
        <w:t xml:space="preserve"> went through therapies (</w:t>
      </w:r>
      <w:r>
        <w:t>r</w:t>
      </w:r>
      <w:r w:rsidRPr="001C341E">
        <w:t>adiotherapy, chemotherapy, and other cancer treatments cause cell death by apoptosis</w:t>
      </w:r>
      <w:r>
        <w:t xml:space="preserve">). A higher than normal concentration of circulating DNA may already be detected even in early stage of cancer where there is little cell death </w:t>
      </w:r>
      <w:r>
        <w:fldChar w:fldCharType="begin"/>
      </w:r>
      <w:r>
        <w:instrText xml:space="preserve"> ADDIN EN.CITE &lt;EndNote&gt;&lt;Cite&gt;&lt;Author&gt;van der Vaart&lt;/Author&gt;&lt;Year&gt;2007&lt;/Year&gt;&lt;IDText&gt;The origin of circulating free DNA&lt;/IDText&gt;&lt;DisplayText&gt;(van der Vaart and Pretorius 2007)&lt;/DisplayText&gt;&lt;record&gt;&lt;dates&gt;&lt;pub-dates&gt;&lt;date&gt;Dec&lt;/date&gt;&lt;/pub-dates&gt;&lt;year&gt;2007&lt;/year&gt;&lt;/dates&gt;&lt;keywords&gt;&lt;keyword&gt;Animals&lt;/keyword&gt;&lt;keyword&gt;Apoptosis&lt;/keyword&gt;&lt;keyword&gt;DNA&lt;/keyword&gt;&lt;keyword&gt;DNA, Neoplasm&lt;/keyword&gt;&lt;keyword&gt;Humans&lt;/keyword&gt;&lt;keyword&gt;Necrosis&lt;/keyword&gt;&lt;/keywords&gt;&lt;urls&gt;&lt;related-urls&gt;&lt;url&gt;https://www.ncbi.nlm.nih.gov/pubmed/18267930&lt;/url&gt;&lt;/related-urls&gt;&lt;/urls&gt;&lt;isbn&gt;0009-9147&lt;/isbn&gt;&lt;titles&gt;&lt;title&gt;The origin of circulating free DNA&lt;/title&gt;&lt;secondary-title&gt;Clin Chem&lt;/secondary-title&gt;&lt;/titles&gt;&lt;pages&gt;2215&lt;/pages&gt;&lt;number&gt;12&lt;/number&gt;&lt;contributors&gt;&lt;authors&gt;&lt;author&gt;van der Vaart, M.&lt;/author&gt;&lt;author&gt;Pretorius, P. J.&lt;/author&gt;&lt;/authors&gt;&lt;/contributors&gt;&lt;language&gt;ENG&lt;/language&gt;&lt;added-date format="utc"&gt;1476698705&lt;/added-date&gt;&lt;ref-type name="Journal Article"&gt;17&lt;/ref-type&gt;&lt;rec-number&gt;134&lt;/rec-number&gt;&lt;last-updated-date format="utc"&gt;1476698705&lt;/last-updated-date&gt;&lt;accession-num&gt;18267930&lt;/accession-num&gt;&lt;electronic-resource-num&gt;10.1373/clinchem.2007.092734&lt;/electronic-resource-num&gt;&lt;volume&gt;53&lt;/volume&gt;&lt;/record&gt;&lt;/Cite&gt;&lt;/EndNote&gt;</w:instrText>
      </w:r>
      <w:r>
        <w:fldChar w:fldCharType="separate"/>
      </w:r>
      <w:r>
        <w:rPr>
          <w:noProof/>
        </w:rPr>
        <w:t>(van der Vaart and Pretorius 2007)</w:t>
      </w:r>
      <w:r>
        <w:fldChar w:fldCharType="end"/>
      </w:r>
      <w:r>
        <w:t xml:space="preserve">. </w:t>
      </w:r>
      <w:r w:rsidRPr="001C341E">
        <w:t xml:space="preserve">As the cancer burden increases, so does the rate of cell death and the amount of proliferating cancer cells, with a concomitant increase in </w:t>
      </w:r>
      <w:r>
        <w:lastRenderedPageBreak/>
        <w:t xml:space="preserve">release of fragments of </w:t>
      </w:r>
      <w:r w:rsidRPr="001C341E">
        <w:t>DNA. Th</w:t>
      </w:r>
      <w:r>
        <w:t>is</w:t>
      </w:r>
      <w:r w:rsidRPr="001C341E">
        <w:t xml:space="preserve"> cell-free DNA that came from the tumor is call</w:t>
      </w:r>
      <w:r>
        <w:t>ed</w:t>
      </w:r>
      <w:r w:rsidRPr="001C341E">
        <w:t xml:space="preserve"> circulating tumor DNA (ctDNA)</w:t>
      </w:r>
      <w:r>
        <w:t xml:space="preserve"> </w:t>
      </w:r>
      <w:r>
        <w:fldChar w:fldCharType="begin"/>
      </w:r>
      <w:r>
        <w:instrText xml:space="preserve"> ADDIN EN.CITE &lt;EndNote&gt;&lt;Cite&gt;&lt;Author&gt;Schwarzenbach&lt;/Author&gt;&lt;Year&gt;2011&lt;/Year&gt;&lt;IDText&gt;Cell-free nucleic acids as biomarkers in cancer patients&lt;/IDText&gt;&lt;DisplayText&gt;(Schwarzenbach, Hoon, and Pantel 2011)&lt;/DisplayText&gt;&lt;record&gt;&lt;dates&gt;&lt;pub-dates&gt;&lt;date&gt;Jun&lt;/date&gt;&lt;/pub-dates&gt;&lt;year&gt;2011&lt;/year&gt;&lt;/dates&gt;&lt;keywords&gt;&lt;keyword&gt;Apoptosis&lt;/keyword&gt;&lt;keyword&gt;Biomarkers, Tumor&lt;/keyword&gt;&lt;keyword&gt;DNA&lt;/keyword&gt;&lt;keyword&gt;DNA, Viral&lt;/keyword&gt;&lt;keyword&gt;Humans&lt;/keyword&gt;&lt;keyword&gt;MicroRNAs&lt;/keyword&gt;&lt;keyword&gt;Mutation&lt;/keyword&gt;&lt;keyword&gt;Neoplasms&lt;/keyword&gt;&lt;keyword&gt;RNA, Messenger&lt;/keyword&gt;&lt;/keywords&gt;&lt;urls&gt;&lt;related-urls&gt;&lt;url&gt;https://www.ncbi.nlm.nih.gov/pubmed/21562580&lt;/url&gt;&lt;/related-urls&gt;&lt;/urls&gt;&lt;isbn&gt;1474-1768&lt;/isbn&gt;&lt;titles&gt;&lt;title&gt;Cell-free nucleic acids as biomarkers in cancer patients&lt;/title&gt;&lt;secondary-title&gt;Nat Rev Cancer&lt;/secondary-title&gt;&lt;/titles&gt;&lt;pages&gt;426-37&lt;/pages&gt;&lt;number&gt;6&lt;/number&gt;&lt;contributors&gt;&lt;authors&gt;&lt;author&gt;Schwarzenbach, H.&lt;/author&gt;&lt;author&gt;Hoon, D. S.&lt;/author&gt;&lt;author&gt;Pantel, K.&lt;/author&gt;&lt;/authors&gt;&lt;/contributors&gt;&lt;language&gt;eng&lt;/language&gt;&lt;added-date format="utc"&gt;1475573511&lt;/added-date&gt;&lt;ref-type name="Journal Article"&gt;17&lt;/ref-type&gt;&lt;rec-number&gt;92&lt;/rec-number&gt;&lt;last-updated-date format="utc"&gt;1475573511&lt;/last-updated-date&gt;&lt;accession-num&gt;21562580&lt;/accession-num&gt;&lt;electronic-resource-num&gt;10.1038/nrc3066&lt;/electronic-resource-num&gt;&lt;volume&gt;11&lt;/volume&gt;&lt;/record&gt;&lt;/Cite&gt;&lt;/EndNote&gt;</w:instrText>
      </w:r>
      <w:r>
        <w:fldChar w:fldCharType="separate"/>
      </w:r>
      <w:r>
        <w:rPr>
          <w:noProof/>
        </w:rPr>
        <w:t>(Schwarzenbach, Hoon, and Pantel 2011)</w:t>
      </w:r>
      <w:r>
        <w:fldChar w:fldCharType="end"/>
      </w:r>
      <w:r w:rsidRPr="001C341E">
        <w:t xml:space="preserve">. </w:t>
      </w:r>
    </w:p>
    <w:p w14:paraId="2A8B4C3E" w14:textId="77777777" w:rsidR="00C376FD" w:rsidRDefault="00C376FD" w:rsidP="00294AC9">
      <w:pPr>
        <w:pStyle w:val="ListParagraph"/>
      </w:pPr>
    </w:p>
    <w:tbl>
      <w:tblPr>
        <w:tblStyle w:val="TableGrid"/>
        <w:tblW w:w="0" w:type="auto"/>
        <w:tblInd w:w="420" w:type="dxa"/>
        <w:tblLook w:val="04A0" w:firstRow="1" w:lastRow="0" w:firstColumn="1" w:lastColumn="0" w:noHBand="0" w:noVBand="1"/>
      </w:tblPr>
      <w:tblGrid>
        <w:gridCol w:w="8585"/>
      </w:tblGrid>
      <w:tr w:rsidR="00A7186A" w14:paraId="3CB271B3" w14:textId="77777777" w:rsidTr="00C376FD">
        <w:tc>
          <w:tcPr>
            <w:tcW w:w="9457" w:type="dxa"/>
            <w:tcBorders>
              <w:top w:val="nil"/>
              <w:left w:val="nil"/>
              <w:bottom w:val="nil"/>
              <w:right w:val="nil"/>
            </w:tcBorders>
          </w:tcPr>
          <w:p w14:paraId="40CF6666" w14:textId="77777777" w:rsidR="00A7186A" w:rsidRDefault="00A7186A" w:rsidP="00C376FD">
            <w:pPr>
              <w:pStyle w:val="ListParagraph"/>
              <w:jc w:val="center"/>
            </w:pPr>
            <w:r w:rsidRPr="009214B1">
              <w:rPr>
                <w:noProof/>
              </w:rPr>
              <w:drawing>
                <wp:inline distT="0" distB="0" distL="0" distR="0" wp14:anchorId="073206BB" wp14:editId="2538DF3E">
                  <wp:extent cx="4017730" cy="218090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tDNA1.png"/>
                          <pic:cNvPicPr/>
                        </pic:nvPicPr>
                        <pic:blipFill rotWithShape="1">
                          <a:blip r:embed="rId27">
                            <a:extLst>
                              <a:ext uri="{28A0092B-C50C-407E-A947-70E740481C1C}">
                                <a14:useLocalDpi xmlns:a14="http://schemas.microsoft.com/office/drawing/2010/main" val="0"/>
                              </a:ext>
                            </a:extLst>
                          </a:blip>
                          <a:srcRect l="7711"/>
                          <a:stretch/>
                        </pic:blipFill>
                        <pic:spPr bwMode="auto">
                          <a:xfrm>
                            <a:off x="0" y="0"/>
                            <a:ext cx="4114754" cy="2233569"/>
                          </a:xfrm>
                          <a:prstGeom prst="rect">
                            <a:avLst/>
                          </a:prstGeom>
                          <a:ln>
                            <a:noFill/>
                          </a:ln>
                          <a:extLst>
                            <a:ext uri="{53640926-AAD7-44D8-BBD7-CCE9431645EC}">
                              <a14:shadowObscured xmlns:a14="http://schemas.microsoft.com/office/drawing/2010/main"/>
                            </a:ext>
                          </a:extLst>
                        </pic:spPr>
                      </pic:pic>
                    </a:graphicData>
                  </a:graphic>
                </wp:inline>
              </w:drawing>
            </w:r>
          </w:p>
          <w:p w14:paraId="6F983191" w14:textId="1A9E7B19" w:rsidR="00A7186A" w:rsidRDefault="00A7186A" w:rsidP="00C32AEE">
            <w:pPr>
              <w:pStyle w:val="Caption"/>
              <w:rPr>
                <w:szCs w:val="22"/>
              </w:rPr>
            </w:pPr>
            <w:bookmarkStart w:id="98" w:name="_Ref463982700"/>
            <w:bookmarkStart w:id="99" w:name="_Toc463879970"/>
            <w:bookmarkStart w:id="100" w:name="_Toc464071806"/>
            <w:bookmarkStart w:id="101" w:name="_Toc464602356"/>
            <w:bookmarkStart w:id="102" w:name="_Toc464603685"/>
            <w:r>
              <w:t xml:space="preserve">Figure </w:t>
            </w:r>
            <w:fldSimple w:instr=" SEQ Figure \* ARABIC ">
              <w:r w:rsidR="0088566C">
                <w:rPr>
                  <w:noProof/>
                </w:rPr>
                <w:t>18</w:t>
              </w:r>
            </w:fldSimple>
            <w:bookmarkEnd w:id="98"/>
            <w:r>
              <w:t xml:space="preserve">. </w:t>
            </w:r>
            <w:r w:rsidRPr="00E4642C">
              <w:rPr>
                <w:rStyle w:val="NoSpacingChar"/>
              </w:rPr>
              <w:t>ctDNA in peripheral blood prevent accurate identification of somatic mutations using whole exome sequencing data</w:t>
            </w:r>
            <w:bookmarkEnd w:id="99"/>
            <w:bookmarkEnd w:id="100"/>
            <w:bookmarkEnd w:id="101"/>
            <w:bookmarkEnd w:id="102"/>
          </w:p>
        </w:tc>
      </w:tr>
    </w:tbl>
    <w:p w14:paraId="4BFA35E1" w14:textId="11149182" w:rsidR="00ED58B9" w:rsidRDefault="00C355B4" w:rsidP="00C355B4">
      <w:pPr>
        <w:pStyle w:val="ListParagraph"/>
      </w:pPr>
      <w:r>
        <w:t xml:space="preserve">Numerous publications </w:t>
      </w:r>
      <w:r w:rsidR="00A7186A">
        <w:t>have shown ctDNA as a</w:t>
      </w:r>
      <w:r w:rsidR="00A7186A" w:rsidRPr="001C341E">
        <w:t xml:space="preserve"> noninvasive biomarker </w:t>
      </w:r>
      <w:r w:rsidR="00A7186A">
        <w:t xml:space="preserve">of tumor in clinical medicine </w:t>
      </w:r>
      <w:r w:rsidR="00A7186A">
        <w:fldChar w:fldCharType="begin">
          <w:fldData xml:space="preserve">PEVuZE5vdGU+PENpdGU+PEF1dGhvcj5Hb3Jkb248L0F1dGhvcj48WWVhcj4yMDE2PC9ZZWFyPjxJ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</w:fldData>
        </w:fldChar>
      </w:r>
      <w:r w:rsidR="00A7186A">
        <w:instrText xml:space="preserve"> ADDIN EN.CITE </w:instrText>
      </w:r>
      <w:r w:rsidR="00A7186A">
        <w:fldChar w:fldCharType="begin">
          <w:fldData xml:space="preserve">PEVuZE5vdGU+PENpdGU+PEF1dGhvcj5Hb3Jkb248L0F1dGhvcj48WWVhcj4yMDE2PC9ZZWFyPjxJ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</w:fldData>
        </w:fldChar>
      </w:r>
      <w:r w:rsidR="00A7186A">
        <w:instrText xml:space="preserve"> ADDIN EN.CITE.DATA </w:instrText>
      </w:r>
      <w:r w:rsidR="00A7186A">
        <w:fldChar w:fldCharType="end"/>
      </w:r>
      <w:r w:rsidR="00A7186A">
        <w:fldChar w:fldCharType="separate"/>
      </w:r>
      <w:r w:rsidR="00A7186A">
        <w:rPr>
          <w:noProof/>
        </w:rPr>
        <w:t>(Gordon 2016; Ai, et al. 2016; Cheng, Su, and Qian 2016; Schwarzenbach and Pantel 2015)</w:t>
      </w:r>
      <w:r w:rsidR="00A7186A">
        <w:fldChar w:fldCharType="end"/>
      </w:r>
      <w:r>
        <w:t>. As</w:t>
      </w:r>
      <w:r w:rsidR="00A7186A">
        <w:t xml:space="preserve"> the same time, </w:t>
      </w:r>
      <w:r>
        <w:t xml:space="preserve">the presence of ctDNA can be seen as a source of </w:t>
      </w:r>
      <w:r w:rsidR="00A7186A" w:rsidRPr="001C341E">
        <w:t xml:space="preserve">contamination of the </w:t>
      </w:r>
      <w:r w:rsidR="00A7186A">
        <w:t>germline</w:t>
      </w:r>
      <w:r w:rsidR="00A7186A" w:rsidRPr="001C341E">
        <w:t xml:space="preserve"> DNA</w:t>
      </w:r>
      <w:r>
        <w:t xml:space="preserve">, especially when the DNA extracted from the blood is used as a control. In that case, </w:t>
      </w:r>
      <w:r w:rsidR="00A7186A" w:rsidRPr="001C341E">
        <w:t>the detection of somatic mutation</w:t>
      </w:r>
      <w:r w:rsidR="00A7186A">
        <w:t xml:space="preserve"> </w:t>
      </w:r>
      <w:r w:rsidR="00A7186A" w:rsidRPr="001C341E">
        <w:t>using whole blo</w:t>
      </w:r>
      <w:r w:rsidR="00A7186A">
        <w:t>od as the source of germline DNA can cause false negatives</w:t>
      </w:r>
      <w:r>
        <w:t xml:space="preserve">, i.e. true somatic mutations filtered out as they are also detected in the germline DNA, with current </w:t>
      </w:r>
      <w:r w:rsidR="00A7186A">
        <w:t xml:space="preserve">somatic mutation detection software. Facing this problem, we developed a method called </w:t>
      </w:r>
      <w:r w:rsidR="00A7186A" w:rsidRPr="009B63B1">
        <w:t xml:space="preserve">cmDetect </w:t>
      </w:r>
      <w:r w:rsidR="00895851" w:rsidRPr="009B63B1">
        <w:t xml:space="preserve">(available </w:t>
      </w:r>
      <w:r w:rsidR="00964F97" w:rsidRPr="009B63B1">
        <w:t>on GitH</w:t>
      </w:r>
      <w:r w:rsidR="00895851" w:rsidRPr="009B63B1">
        <w:t xml:space="preserve">ub </w:t>
      </w:r>
      <w:r w:rsidR="00964F97" w:rsidRPr="009B63B1">
        <w:t xml:space="preserve">https://github.com/yufu2015/cmDetect) </w:t>
      </w:r>
      <w:r w:rsidR="00A7186A" w:rsidRPr="009B63B1">
        <w:t>to</w:t>
      </w:r>
      <w:r w:rsidR="00A7186A">
        <w:t xml:space="preserve"> run as a complementary tool to traditional somatic callers in order to avoid false negatives</w:t>
      </w:r>
      <w:r w:rsidR="006B26DE">
        <w:t xml:space="preserve"> (</w:t>
      </w:r>
      <w:fldSimple w:instr=" REF _Ref463982700 ">
        <w:r w:rsidR="0088566C">
          <w:t xml:space="preserve">Figure </w:t>
        </w:r>
        <w:r w:rsidR="0088566C">
          <w:rPr>
            <w:noProof/>
          </w:rPr>
          <w:t>18</w:t>
        </w:r>
      </w:fldSimple>
      <w:r w:rsidR="006B26DE">
        <w:t>)</w:t>
      </w:r>
      <w:r w:rsidR="00A7186A">
        <w:t xml:space="preserve">.  </w:t>
      </w:r>
    </w:p>
    <w:p w14:paraId="284E58DE" w14:textId="7826DEB1" w:rsidR="00A7186A" w:rsidRPr="002D2B7D" w:rsidRDefault="00A7186A" w:rsidP="00294AC9">
      <w:pPr>
        <w:pStyle w:val="ListParagraph"/>
      </w:pPr>
      <w:bookmarkStart w:id="103" w:name="_Toc464071776"/>
      <w:bookmarkStart w:id="104" w:name="_Toc468131458"/>
      <w:r w:rsidRPr="002D2B7D">
        <w:rPr>
          <w:rStyle w:val="Heading3Char"/>
        </w:rPr>
        <w:lastRenderedPageBreak/>
        <w:t>Publication</w:t>
      </w:r>
      <w:bookmarkEnd w:id="103"/>
      <w:bookmarkEnd w:id="104"/>
    </w:p>
    <w:p w14:paraId="60B40F5E" w14:textId="77777777" w:rsidR="00A7186A" w:rsidRPr="009214B1" w:rsidRDefault="00A7186A" w:rsidP="00A7186A">
      <w:pPr>
        <w:spacing w:before="100" w:beforeAutospacing="1" w:after="100" w:afterAutospacing="1" w:line="300" w:lineRule="auto"/>
        <w:jc w:val="both"/>
        <w:rPr>
          <w:szCs w:val="22"/>
        </w:rPr>
      </w:pPr>
      <w:r w:rsidRPr="009214B1">
        <w:rPr>
          <w:noProof/>
        </w:rPr>
        <w:drawing>
          <wp:inline distT="0" distB="0" distL="0" distR="0" wp14:anchorId="11D926EB" wp14:editId="52B6AD3B">
            <wp:extent cx="5914800" cy="7916400"/>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8-5472.CAN-15-3457.full-page-001.jpg"/>
                    <pic:cNvPicPr/>
                  </pic:nvPicPr>
                  <pic:blipFill>
                    <a:blip r:embed="rId28">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76BE775D" w14:textId="77777777" w:rsidR="00A7186A" w:rsidRPr="009214B1" w:rsidRDefault="00A7186A" w:rsidP="00A7186A">
      <w:r w:rsidRPr="009214B1">
        <w:rPr>
          <w:noProof/>
        </w:rPr>
        <w:lastRenderedPageBreak/>
        <w:drawing>
          <wp:inline distT="0" distB="0" distL="0" distR="0" wp14:anchorId="4520A28D" wp14:editId="1008C734">
            <wp:extent cx="5914800" cy="7912800"/>
            <wp:effectExtent l="0" t="0" r="381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8-5472.CAN-15-3457.full-page-002.jpg"/>
                    <pic:cNvPicPr/>
                  </pic:nvPicPr>
                  <pic:blipFill>
                    <a:blip r:embed="rId29">
                      <a:extLst>
                        <a:ext uri="{28A0092B-C50C-407E-A947-70E740481C1C}">
                          <a14:useLocalDpi xmlns:a14="http://schemas.microsoft.com/office/drawing/2010/main" val="0"/>
                        </a:ext>
                      </a:extLst>
                    </a:blip>
                    <a:stretch>
                      <a:fillRect/>
                    </a:stretch>
                  </pic:blipFill>
                  <pic:spPr>
                    <a:xfrm>
                      <a:off x="0" y="0"/>
                      <a:ext cx="5914800" cy="7912800"/>
                    </a:xfrm>
                    <a:prstGeom prst="rect">
                      <a:avLst/>
                    </a:prstGeom>
                  </pic:spPr>
                </pic:pic>
              </a:graphicData>
            </a:graphic>
          </wp:inline>
        </w:drawing>
      </w:r>
    </w:p>
    <w:p w14:paraId="03F63269" w14:textId="77777777" w:rsidR="00A7186A" w:rsidRDefault="00A7186A" w:rsidP="00A7186A">
      <w:bookmarkStart w:id="105" w:name="_Toc463339121"/>
      <w:r w:rsidRPr="009214B1">
        <w:rPr>
          <w:noProof/>
        </w:rPr>
        <w:lastRenderedPageBreak/>
        <w:drawing>
          <wp:inline distT="0" distB="0" distL="0" distR="0" wp14:anchorId="3BCED069" wp14:editId="081E20AB">
            <wp:extent cx="5914800" cy="7916400"/>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8-5472.CAN-15-3457.full-page-003.jpg"/>
                    <pic:cNvPicPr/>
                  </pic:nvPicPr>
                  <pic:blipFill>
                    <a:blip r:embed="rId30">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16F890EE" w14:textId="77777777" w:rsidR="00A7186A" w:rsidRDefault="00A7186A" w:rsidP="00A7186A">
      <w:r w:rsidRPr="009214B1">
        <w:rPr>
          <w:noProof/>
        </w:rPr>
        <w:lastRenderedPageBreak/>
        <w:drawing>
          <wp:inline distT="0" distB="0" distL="0" distR="0" wp14:anchorId="06D7EF68" wp14:editId="25080D80">
            <wp:extent cx="5925600" cy="793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8-5472.CAN-15-3457.full-page-004.jpg"/>
                    <pic:cNvPicPr/>
                  </pic:nvPicPr>
                  <pic:blipFill>
                    <a:blip r:embed="rId31">
                      <a:extLst>
                        <a:ext uri="{28A0092B-C50C-407E-A947-70E740481C1C}">
                          <a14:useLocalDpi xmlns:a14="http://schemas.microsoft.com/office/drawing/2010/main" val="0"/>
                        </a:ext>
                      </a:extLst>
                    </a:blip>
                    <a:stretch>
                      <a:fillRect/>
                    </a:stretch>
                  </pic:blipFill>
                  <pic:spPr>
                    <a:xfrm>
                      <a:off x="0" y="0"/>
                      <a:ext cx="5925600" cy="7930800"/>
                    </a:xfrm>
                    <a:prstGeom prst="rect">
                      <a:avLst/>
                    </a:prstGeom>
                  </pic:spPr>
                </pic:pic>
              </a:graphicData>
            </a:graphic>
          </wp:inline>
        </w:drawing>
      </w:r>
    </w:p>
    <w:p w14:paraId="58DCC96F" w14:textId="77777777" w:rsidR="00A7186A" w:rsidRDefault="00A7186A" w:rsidP="00A7186A">
      <w:r w:rsidRPr="009214B1">
        <w:rPr>
          <w:noProof/>
        </w:rPr>
        <w:lastRenderedPageBreak/>
        <w:drawing>
          <wp:inline distT="0" distB="0" distL="0" distR="0" wp14:anchorId="40FA9B20" wp14:editId="691DFA3B">
            <wp:extent cx="5914800" cy="791640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8-5472.CAN-15-3457.full-page-005.jpg"/>
                    <pic:cNvPicPr/>
                  </pic:nvPicPr>
                  <pic:blipFill>
                    <a:blip r:embed="rId32">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29289266" w14:textId="77777777" w:rsidR="00A7186A" w:rsidRDefault="00A7186A" w:rsidP="00A7186A">
      <w:r w:rsidRPr="009214B1">
        <w:rPr>
          <w:noProof/>
        </w:rPr>
        <w:lastRenderedPageBreak/>
        <w:drawing>
          <wp:inline distT="0" distB="0" distL="0" distR="0" wp14:anchorId="3E15A0F2" wp14:editId="5ECC32E3">
            <wp:extent cx="5914800" cy="7916400"/>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08-5472.CAN-15-3457.full-page-006.jpg"/>
                    <pic:cNvPicPr/>
                  </pic:nvPicPr>
                  <pic:blipFill>
                    <a:blip r:embed="rId33">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14851C30" w14:textId="77777777" w:rsidR="00A7186A" w:rsidRDefault="00A7186A" w:rsidP="00A7186A">
      <w:r w:rsidRPr="009214B1">
        <w:rPr>
          <w:noProof/>
        </w:rPr>
        <w:lastRenderedPageBreak/>
        <w:drawing>
          <wp:inline distT="0" distB="0" distL="0" distR="0" wp14:anchorId="5AC91989" wp14:editId="6FE58C43">
            <wp:extent cx="5914800" cy="791640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8-5472.CAN-15-3457.full-page-007.jpg"/>
                    <pic:cNvPicPr/>
                  </pic:nvPicPr>
                  <pic:blipFill>
                    <a:blip r:embed="rId34">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51971BB4" w14:textId="77777777" w:rsidR="00A7186A" w:rsidRDefault="00A7186A" w:rsidP="00A7186A">
      <w:r w:rsidRPr="009214B1">
        <w:rPr>
          <w:noProof/>
        </w:rPr>
        <w:lastRenderedPageBreak/>
        <w:drawing>
          <wp:inline distT="0" distB="0" distL="0" distR="0" wp14:anchorId="5442CAF8" wp14:editId="217163D6">
            <wp:extent cx="5914800" cy="7916400"/>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8-5472.CAN-15-3457.full-page-008.jpg"/>
                    <pic:cNvPicPr/>
                  </pic:nvPicPr>
                  <pic:blipFill>
                    <a:blip r:embed="rId35">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265DFFA3" w14:textId="77777777" w:rsidR="005C2CC7" w:rsidRPr="00F42024" w:rsidRDefault="005C2CC7" w:rsidP="00CE4A81">
      <w:pPr>
        <w:pStyle w:val="Heading3"/>
      </w:pPr>
      <w:bookmarkStart w:id="106" w:name="_Toc468131459"/>
      <w:r>
        <w:lastRenderedPageBreak/>
        <w:t>The use of cmDetect in small cohorts</w:t>
      </w:r>
      <w:bookmarkEnd w:id="106"/>
    </w:p>
    <w:p w14:paraId="7F24CBC8" w14:textId="77777777" w:rsidR="005C2CC7" w:rsidRDefault="005C2CC7" w:rsidP="00294AC9">
      <w:pPr>
        <w:pStyle w:val="ListParagraph"/>
      </w:pPr>
      <w:r>
        <w:t xml:space="preserve">In order to </w:t>
      </w:r>
      <w:r w:rsidRPr="00E52158">
        <w:t>improve mutation calling accuracy</w:t>
      </w:r>
      <w:r>
        <w:t xml:space="preserve"> for advanced cancer patients, we developed a method to be applied as a complementary tool to traditional somatic mutation callers in the presence of ctDNA in patients’ whole blood. Somatic mutation identification is an important step in personalized medicine because of its direct implication on patients’ prognostic. We showed the essential need of applying cmDetect in the context of ctDNA contamination of the whole blood sample used as source of germline DNA, especially for patients with metastatic cancer. However, cmDetect is not suitable for analyzing a small cohort of patients (ex N&lt;10) mainly due to two reasons. </w:t>
      </w:r>
    </w:p>
    <w:p w14:paraId="3D858ED3" w14:textId="77777777" w:rsidR="008E007C" w:rsidRDefault="008E007C" w:rsidP="00294AC9">
      <w:pPr>
        <w:pStyle w:val="ListParagraph"/>
      </w:pPr>
    </w:p>
    <w:p w14:paraId="30B29842" w14:textId="77777777" w:rsidR="00DE0BD7" w:rsidRDefault="00DE0BD7" w:rsidP="00DE0BD7">
      <w:pPr>
        <w:pStyle w:val="ListParagraph"/>
      </w:pPr>
      <w:r>
        <w:t xml:space="preserve">First, cmDetect estimates a sequencing bias rate (error rate) based on the total observations at a given position. As the sequencing techniques are well mastered, the sequencing error rate is expected to be quite low (for Illumina Hiseq machine, 96% of the total reads have a base quality score of more than 30, which means 1 error read out of 1000). For example, in a cohort of 10 patients sequenced at 100X (a total of 1,000 reads at each position), only </w:t>
      </w:r>
      <w:r w:rsidRPr="00177F79">
        <w:t xml:space="preserve">one read with sequence </w:t>
      </w:r>
      <w:r>
        <w:t>error</w:t>
      </w:r>
      <w:r w:rsidRPr="00177F79">
        <w:t xml:space="preserve"> </w:t>
      </w:r>
      <w:r>
        <w:t xml:space="preserve">can be observed </w:t>
      </w:r>
      <w:r w:rsidRPr="00177F79">
        <w:t xml:space="preserve">at a given position </w:t>
      </w:r>
      <w:r>
        <w:t>considering a</w:t>
      </w:r>
      <w:r w:rsidRPr="00177F79">
        <w:t xml:space="preserve"> sequencing </w:t>
      </w:r>
      <w:r>
        <w:t>error</w:t>
      </w:r>
      <w:r w:rsidRPr="00177F79">
        <w:t xml:space="preserve"> rate of 0.1%, </w:t>
      </w:r>
      <w:r>
        <w:t xml:space="preserve">and </w:t>
      </w:r>
      <w:r w:rsidRPr="00177F79">
        <w:t xml:space="preserve">any lower rate </w:t>
      </w:r>
      <w:r>
        <w:t xml:space="preserve">is impossible to </w:t>
      </w:r>
      <w:r w:rsidRPr="00177F79">
        <w:t>estimate</w:t>
      </w:r>
      <w:r>
        <w:t xml:space="preserve">. Second, a cohort specific </w:t>
      </w:r>
      <w:r w:rsidRPr="005C2CC7">
        <w:t>Minor allele frequency (MAF)</w:t>
      </w:r>
      <w:r>
        <w:t xml:space="preserve"> is needed for filtering polymorphisms as the polymorphisms documented in dbSNP may not be sufficient as they are estimated based one the general population and might not be representative in a specific cohort of patients. Again, a small set of patients is not suitable for this estimation (ex: a variant observed in one patient out of ten gives a MAF=10%, which is more likely due to chance than a correct </w:t>
      </w:r>
      <w:r>
        <w:lastRenderedPageBreak/>
        <w:t>statistical estimation). We therefore recommend to use cmDetect with caution in the case of small patient cohorts.</w:t>
      </w:r>
    </w:p>
    <w:p w14:paraId="47C51649" w14:textId="77777777" w:rsidR="008E007C" w:rsidRPr="00177F79" w:rsidRDefault="008E007C" w:rsidP="00DE0BD7">
      <w:pPr>
        <w:pStyle w:val="ListParagraph"/>
      </w:pPr>
    </w:p>
    <w:p w14:paraId="4C2706CC" w14:textId="500E09BD" w:rsidR="008E007C" w:rsidRDefault="005C2CC7" w:rsidP="00294AC9">
      <w:pPr>
        <w:pStyle w:val="ListParagraph"/>
      </w:pPr>
      <w:r>
        <w:t xml:space="preserve">A possible solution in the case of ctDNA contamination in a small cohort of patients is to collect a set of sequencing data generated under the same protocol with the same machine for the estimation of sequencing bias and use this estimation in the cmDetect pipeline. Another solution to avoid the contamination of ctDNA in the blood sample </w:t>
      </w:r>
      <w:r w:rsidR="00BB56BB">
        <w:t>is</w:t>
      </w:r>
      <w:r>
        <w:t xml:space="preserve"> to </w:t>
      </w:r>
      <w:r w:rsidR="00BB56BB">
        <w:t>remove</w:t>
      </w:r>
      <w:r>
        <w:t xml:space="preserve"> the </w:t>
      </w:r>
      <w:r w:rsidR="00E57B3D">
        <w:t xml:space="preserve">plasma that contains </w:t>
      </w:r>
      <w:r>
        <w:t xml:space="preserve">circulating DNA </w:t>
      </w:r>
      <w:r w:rsidR="00BB56BB">
        <w:t xml:space="preserve">from the </w:t>
      </w:r>
      <w:r w:rsidR="002112E9">
        <w:t xml:space="preserve">whole </w:t>
      </w:r>
      <w:r w:rsidR="00BB56BB">
        <w:t xml:space="preserve">blood sample </w:t>
      </w:r>
      <w:r>
        <w:t>before sequencing</w:t>
      </w:r>
      <w:r w:rsidR="00E57B3D">
        <w:t>.</w:t>
      </w:r>
    </w:p>
    <w:p w14:paraId="7F105AC6" w14:textId="77777777" w:rsidR="008E007C" w:rsidRDefault="008E007C" w:rsidP="00294AC9">
      <w:pPr>
        <w:pStyle w:val="ListParagraph"/>
      </w:pPr>
    </w:p>
    <w:p w14:paraId="317763FA" w14:textId="77777777" w:rsidR="008E007C" w:rsidRDefault="008E007C" w:rsidP="00294AC9">
      <w:pPr>
        <w:pStyle w:val="ListParagraph"/>
      </w:pPr>
    </w:p>
    <w:p w14:paraId="4C434603" w14:textId="77777777" w:rsidR="008E007C" w:rsidRDefault="008E007C" w:rsidP="00294AC9">
      <w:pPr>
        <w:pStyle w:val="ListParagraph"/>
      </w:pPr>
    </w:p>
    <w:p w14:paraId="4BE1B2E9" w14:textId="77777777" w:rsidR="008E007C" w:rsidRDefault="008E007C" w:rsidP="00294AC9">
      <w:pPr>
        <w:pStyle w:val="ListParagraph"/>
      </w:pPr>
    </w:p>
    <w:p w14:paraId="2C997BF9" w14:textId="77777777" w:rsidR="008E007C" w:rsidRDefault="008E007C" w:rsidP="00294AC9">
      <w:pPr>
        <w:pStyle w:val="ListParagraph"/>
      </w:pPr>
    </w:p>
    <w:p w14:paraId="1735C571" w14:textId="77777777" w:rsidR="008E007C" w:rsidRDefault="008E007C" w:rsidP="00294AC9">
      <w:pPr>
        <w:pStyle w:val="ListParagraph"/>
      </w:pPr>
    </w:p>
    <w:p w14:paraId="04E44C8E" w14:textId="77777777" w:rsidR="008E007C" w:rsidRDefault="008E007C" w:rsidP="00294AC9">
      <w:pPr>
        <w:pStyle w:val="ListParagraph"/>
      </w:pPr>
    </w:p>
    <w:p w14:paraId="4559A885" w14:textId="77777777" w:rsidR="008E007C" w:rsidRDefault="008E007C" w:rsidP="00294AC9">
      <w:pPr>
        <w:pStyle w:val="ListParagraph"/>
      </w:pPr>
    </w:p>
    <w:p w14:paraId="1BA2D45B" w14:textId="77777777" w:rsidR="008E007C" w:rsidRDefault="008E007C" w:rsidP="00294AC9">
      <w:pPr>
        <w:pStyle w:val="ListParagraph"/>
      </w:pPr>
    </w:p>
    <w:p w14:paraId="50B958F6" w14:textId="77777777" w:rsidR="008E007C" w:rsidRDefault="008E007C" w:rsidP="00294AC9">
      <w:pPr>
        <w:pStyle w:val="ListParagraph"/>
      </w:pPr>
    </w:p>
    <w:p w14:paraId="7196AE28" w14:textId="77777777" w:rsidR="008E007C" w:rsidRDefault="008E007C" w:rsidP="00294AC9">
      <w:pPr>
        <w:pStyle w:val="ListParagraph"/>
      </w:pPr>
    </w:p>
    <w:p w14:paraId="3CA417BD" w14:textId="77777777" w:rsidR="008E007C" w:rsidRDefault="008E007C" w:rsidP="00294AC9">
      <w:pPr>
        <w:pStyle w:val="ListParagraph"/>
      </w:pPr>
    </w:p>
    <w:p w14:paraId="7E2F7404" w14:textId="77777777" w:rsidR="008E007C" w:rsidRDefault="008E007C" w:rsidP="00294AC9">
      <w:pPr>
        <w:pStyle w:val="ListParagraph"/>
      </w:pPr>
    </w:p>
    <w:p w14:paraId="7D82ACCB" w14:textId="77777777" w:rsidR="008E007C" w:rsidRDefault="008E007C" w:rsidP="00294AC9">
      <w:pPr>
        <w:pStyle w:val="ListParagraph"/>
      </w:pPr>
    </w:p>
    <w:p w14:paraId="192BE4F4" w14:textId="77777777" w:rsidR="008E007C" w:rsidRDefault="008E007C" w:rsidP="00294AC9">
      <w:pPr>
        <w:pStyle w:val="ListParagraph"/>
      </w:pPr>
    </w:p>
    <w:p w14:paraId="43FB2C32" w14:textId="77777777" w:rsidR="008E007C" w:rsidRDefault="008E007C" w:rsidP="00294AC9">
      <w:pPr>
        <w:pStyle w:val="ListParagraph"/>
      </w:pPr>
    </w:p>
    <w:p w14:paraId="15DB65EA" w14:textId="77777777" w:rsidR="008E007C" w:rsidRDefault="008E007C" w:rsidP="00294AC9">
      <w:pPr>
        <w:pStyle w:val="ListParagraph"/>
      </w:pPr>
    </w:p>
    <w:p w14:paraId="251F26DC" w14:textId="7F26E3EA" w:rsidR="00A7186A" w:rsidRDefault="00A7186A" w:rsidP="00691C99">
      <w:pPr>
        <w:pStyle w:val="Heading2"/>
      </w:pPr>
      <w:bookmarkStart w:id="107" w:name="_Toc464071777"/>
      <w:bookmarkStart w:id="108" w:name="_Toc468131460"/>
      <w:r w:rsidRPr="009214B1">
        <w:lastRenderedPageBreak/>
        <w:t>Integrated analysis of genomic and pharmacological data to better predict anti-cancer drug response</w:t>
      </w:r>
      <w:bookmarkEnd w:id="107"/>
      <w:bookmarkEnd w:id="108"/>
    </w:p>
    <w:p w14:paraId="37227D5F" w14:textId="77777777" w:rsidR="00A7186A" w:rsidRPr="00453EBA" w:rsidRDefault="00A7186A" w:rsidP="00A7186A"/>
    <w:p w14:paraId="413068DF" w14:textId="2E0161F4" w:rsidR="00A7186A" w:rsidRDefault="00A7186A" w:rsidP="00A7186A">
      <w:pPr>
        <w:pStyle w:val="Heading3"/>
      </w:pPr>
      <w:bookmarkStart w:id="109" w:name="_Toc464071778"/>
      <w:bookmarkStart w:id="110" w:name="_Toc468131461"/>
      <w:r w:rsidRPr="001C341E">
        <w:t>Co-existing alterations of different pathways are related to drug resistance</w:t>
      </w:r>
      <w:bookmarkEnd w:id="105"/>
      <w:bookmarkEnd w:id="109"/>
      <w:bookmarkEnd w:id="110"/>
      <w:r w:rsidRPr="001C341E">
        <w:t xml:space="preserve"> </w:t>
      </w:r>
    </w:p>
    <w:p w14:paraId="79341829" w14:textId="77777777" w:rsidR="00A7186A" w:rsidRPr="009A5747" w:rsidRDefault="00A7186A" w:rsidP="00A7186A"/>
    <w:p w14:paraId="5E8FE556" w14:textId="53820CE7" w:rsidR="00A7186A" w:rsidRDefault="00A7186A" w:rsidP="00294AC9">
      <w:pPr>
        <w:pStyle w:val="ListParagraph"/>
      </w:pPr>
      <w:r w:rsidRPr="006C7A4B">
        <w:t xml:space="preserve">Precision medicine trials in oncology evaluate the benefit of a therapeutic strategy based on a molecular profile identifying point mutations and/or genomic rearrangements </w:t>
      </w:r>
      <w:r>
        <w:t>harbored</w:t>
      </w:r>
      <w:r w:rsidRPr="006C7A4B">
        <w:t xml:space="preserve"> by the tumor cells of the patient. However, the decision making is usually based on the identification of singular actionable aberrations and remains suboptimal. If multiple targets are identified in the tumor, the rules governing the selection of the optimal target for treatment are usually nonexistent. In this work, we investigated the effect of the presence of multiple actionable targets in tumor cells on their response to single-target treatments.  </w:t>
      </w:r>
    </w:p>
    <w:p w14:paraId="6E9D6E68" w14:textId="77777777" w:rsidR="008E007C" w:rsidRDefault="008E007C" w:rsidP="00294AC9">
      <w:pPr>
        <w:pStyle w:val="ListParagraph"/>
      </w:pPr>
    </w:p>
    <w:p w14:paraId="1FEFFA59" w14:textId="5B84FBA0" w:rsidR="00A7186A" w:rsidRDefault="005D7AE4" w:rsidP="005D7AE4">
      <w:pPr>
        <w:pStyle w:val="ListParagraph"/>
        <w:rPr>
          <w:rFonts w:asciiTheme="minorHAnsi" w:hAnsiTheme="minorHAnsi"/>
          <w:szCs w:val="22"/>
        </w:rPr>
      </w:pPr>
      <w:r>
        <w:t xml:space="preserve">We used pharmacogenomics </w:t>
      </w:r>
      <w:r w:rsidRPr="00A26DE2">
        <w:t>data from GDSC and CCLE</w:t>
      </w:r>
      <w:r>
        <w:t xml:space="preserve"> to</w:t>
      </w:r>
      <w:r w:rsidRPr="00A26DE2">
        <w:t xml:space="preserve"> </w:t>
      </w:r>
      <w:r>
        <w:t xml:space="preserve">study </w:t>
      </w:r>
      <w:r w:rsidRPr="00A26DE2">
        <w:t xml:space="preserve">the </w:t>
      </w:r>
      <w:r>
        <w:t xml:space="preserve">drug </w:t>
      </w:r>
      <w:r w:rsidRPr="00A26DE2">
        <w:t>response to targeted therapies</w:t>
      </w:r>
      <w:r>
        <w:t xml:space="preserve"> </w:t>
      </w:r>
      <w:r w:rsidRPr="00457599">
        <w:t xml:space="preserve">in cell lines carrying multiple alterations as compared to cell lines with a single alteration focusing on a subset of </w:t>
      </w:r>
      <w:r>
        <w:t xml:space="preserve">7 </w:t>
      </w:r>
      <w:r w:rsidR="002365B0">
        <w:t xml:space="preserve">groups of </w:t>
      </w:r>
      <w:r>
        <w:t xml:space="preserve">targeted therapies and </w:t>
      </w:r>
      <w:r w:rsidRPr="00457599">
        <w:t xml:space="preserve">29 </w:t>
      </w:r>
      <w:r>
        <w:t xml:space="preserve">gene targets </w:t>
      </w:r>
      <w:r w:rsidR="00A7186A">
        <w:t>(</w:t>
      </w:r>
      <w:r w:rsidR="00A7186A">
        <w:fldChar w:fldCharType="begin"/>
      </w:r>
      <w:r w:rsidR="00A7186A">
        <w:instrText xml:space="preserve"> REF _Ref463984008 \h </w:instrText>
      </w:r>
      <w:r w:rsidR="00CC7E58">
        <w:instrText xml:space="preserve"> \* MERGEFORMAT </w:instrText>
      </w:r>
      <w:r w:rsidR="00A7186A">
        <w:fldChar w:fldCharType="separate"/>
      </w:r>
      <w:r w:rsidR="0088566C">
        <w:t>Figure 19</w:t>
      </w:r>
      <w:r w:rsidR="00A7186A">
        <w:fldChar w:fldCharType="end"/>
      </w:r>
      <w:r w:rsidR="00A7186A">
        <w:t>)</w:t>
      </w:r>
      <w:r w:rsidR="00A7186A" w:rsidRPr="00457599">
        <w:t>.</w:t>
      </w:r>
      <w:r w:rsidR="00A7186A">
        <w:t xml:space="preserve"> </w:t>
      </w:r>
      <w:r>
        <w:t xml:space="preserve">The 7 </w:t>
      </w:r>
      <w:r w:rsidR="002365B0">
        <w:t>groups</w:t>
      </w:r>
      <w:r w:rsidR="00177FEE">
        <w:t xml:space="preserve"> of </w:t>
      </w:r>
      <w:r>
        <w:t xml:space="preserve">targeted therapies were selected as they have been assessed by the 2 cell line projects (GDSC and CCLE) and for their use in clinical practice. The 29 gene targets are the direct targets of the 7 </w:t>
      </w:r>
      <w:r w:rsidR="002365B0">
        <w:t xml:space="preserve">groups of </w:t>
      </w:r>
      <w:r>
        <w:t>targeted therapies and their upstream genes, up to 2 levels of regulation, in the same pathway. For example, RAS, RAF and MEK were defined as the targets of anti-MEK inhibitors.</w:t>
      </w:r>
    </w:p>
    <w:p w14:paraId="5463F548" w14:textId="77777777" w:rsidR="00A7186A" w:rsidRDefault="00A7186A" w:rsidP="00A7186A">
      <w:pPr>
        <w:keepNext/>
        <w:spacing w:line="360" w:lineRule="auto"/>
        <w:jc w:val="center"/>
      </w:pPr>
      <w:r w:rsidRPr="000527A5">
        <w:rPr>
          <w:noProof/>
        </w:rPr>
        <w:lastRenderedPageBreak/>
        <w:drawing>
          <wp:inline distT="0" distB="0" distL="0" distR="0" wp14:anchorId="160FD71F" wp14:editId="03133F28">
            <wp:extent cx="4088414" cy="1752014"/>
            <wp:effectExtent l="0" t="0" r="127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42352" cy="1775128"/>
                    </a:xfrm>
                    <a:prstGeom prst="rect">
                      <a:avLst/>
                    </a:prstGeom>
                    <a:noFill/>
                  </pic:spPr>
                </pic:pic>
              </a:graphicData>
            </a:graphic>
          </wp:inline>
        </w:drawing>
      </w:r>
    </w:p>
    <w:p w14:paraId="19C5B9E7" w14:textId="77777777" w:rsidR="00A7186A" w:rsidRDefault="00A7186A" w:rsidP="00A7186A">
      <w:pPr>
        <w:keepNext/>
        <w:spacing w:line="360" w:lineRule="auto"/>
        <w:jc w:val="center"/>
      </w:pPr>
    </w:p>
    <w:p w14:paraId="5179983A" w14:textId="77777777" w:rsidR="00A7186A" w:rsidRPr="00457599" w:rsidRDefault="00A7186A" w:rsidP="00F024CE">
      <w:pPr>
        <w:pStyle w:val="Caption"/>
        <w:ind w:left="510" w:right="170"/>
        <w:rPr>
          <w:rFonts w:ascii="Apple Symbols" w:hAnsi="Apple Symbols" w:cs="Apple Symbols"/>
        </w:rPr>
      </w:pPr>
      <w:bookmarkStart w:id="111" w:name="_Ref463984008"/>
      <w:bookmarkStart w:id="112" w:name="_Toc464071807"/>
      <w:bookmarkStart w:id="113" w:name="_Toc464602357"/>
      <w:bookmarkStart w:id="114" w:name="_Toc464603686"/>
      <w:r>
        <w:t xml:space="preserve">Figure </w:t>
      </w:r>
      <w:fldSimple w:instr=" SEQ Figure \* ARABIC ">
        <w:r w:rsidR="0088566C">
          <w:rPr>
            <w:noProof/>
          </w:rPr>
          <w:t>19</w:t>
        </w:r>
      </w:fldSimple>
      <w:bookmarkEnd w:id="111"/>
      <w:r>
        <w:t xml:space="preserve">. </w:t>
      </w:r>
      <w:r w:rsidRPr="00A26DE2">
        <w:rPr>
          <w:rStyle w:val="NoSpacingChar"/>
        </w:rPr>
        <w:t>Inhibitors and pathways selected for the study. Genes are defined as target/targets of the inhibitor of the same color, for example, RAS, RAF and MEK are targets of anti-MEK inhibitors.</w:t>
      </w:r>
      <w:bookmarkEnd w:id="112"/>
      <w:bookmarkEnd w:id="113"/>
      <w:bookmarkEnd w:id="114"/>
    </w:p>
    <w:p w14:paraId="40D1C395" w14:textId="77777777" w:rsidR="00A7186A" w:rsidRDefault="00A7186A" w:rsidP="00A7186A">
      <w:pPr>
        <w:spacing w:line="360" w:lineRule="auto"/>
        <w:jc w:val="both"/>
        <w:rPr>
          <w:rFonts w:asciiTheme="minorHAnsi" w:hAnsiTheme="minorHAnsi" w:cstheme="minorBidi"/>
          <w:szCs w:val="22"/>
        </w:rPr>
      </w:pPr>
    </w:p>
    <w:p w14:paraId="4A491527" w14:textId="201DD883" w:rsidR="00A7186A" w:rsidRDefault="005D7AE4" w:rsidP="00294AC9">
      <w:pPr>
        <w:pStyle w:val="ListParagraph"/>
      </w:pPr>
      <w:r>
        <w:t>We</w:t>
      </w:r>
      <w:r w:rsidRPr="00A26DE2">
        <w:t xml:space="preserve"> </w:t>
      </w:r>
      <w:r>
        <w:t xml:space="preserve">studied </w:t>
      </w:r>
      <w:r w:rsidRPr="00A26DE2">
        <w:t xml:space="preserve">the </w:t>
      </w:r>
      <w:r>
        <w:t xml:space="preserve">drug </w:t>
      </w:r>
      <w:r w:rsidRPr="00A26DE2">
        <w:t xml:space="preserve">response to targeted therapies in </w:t>
      </w:r>
      <w:r>
        <w:t xml:space="preserve">the 3 groups defined as: “One alteration” </w:t>
      </w:r>
      <w:r w:rsidRPr="00A26DE2">
        <w:t>cell lines</w:t>
      </w:r>
      <w:r>
        <w:t xml:space="preserve">, “Multiple alterations” cell lines and “Wild type” cell lines. “One alteration” cell lines are the cell lines carrying only alteration of one target among the 7 groups of targeted genes; “Multiple alterations” cell lines are the cell lines carrying not only alteration in the </w:t>
      </w:r>
      <w:r w:rsidR="00177FEE">
        <w:t>group of</w:t>
      </w:r>
      <w:r w:rsidR="0016798B">
        <w:t xml:space="preserve"> </w:t>
      </w:r>
      <w:r>
        <w:t xml:space="preserve">targeted gene but also in at least one other </w:t>
      </w:r>
      <w:r w:rsidR="0016798B">
        <w:t xml:space="preserve">group of </w:t>
      </w:r>
      <w:r>
        <w:t xml:space="preserve">target gene; “Wild type” cell lines are cell lines not carrying any alteration in the gene targets of the study. For example, to an anti-EGFR inhibitor, cell lines with an amplification of EGFR and wild type of the rest of the 28 gene targets are classified in the “One alteration” group; cell lines with a mutation of EGFR and a mutation of PIK3CA are in the “Multiple alterations” and cell lines without any alteration of these 29 genes are in the “Wild type” group </w:t>
      </w:r>
      <w:r w:rsidR="00A7186A">
        <w:t>(</w:t>
      </w:r>
      <w:r w:rsidR="00280834">
        <w:fldChar w:fldCharType="begin"/>
      </w:r>
      <w:r w:rsidR="00280834">
        <w:instrText xml:space="preserve"> REF _Ref463984604 </w:instrText>
      </w:r>
      <w:r w:rsidR="00CC7E58">
        <w:instrText xml:space="preserve"> \* MERGEFORMAT </w:instrText>
      </w:r>
      <w:r w:rsidR="00280834">
        <w:fldChar w:fldCharType="separate"/>
      </w:r>
      <w:r w:rsidR="0088566C">
        <w:t>Figure 20</w:t>
      </w:r>
      <w:r w:rsidR="00280834">
        <w:fldChar w:fldCharType="end"/>
      </w:r>
      <w:r w:rsidR="00A7186A">
        <w:t xml:space="preserve">). </w:t>
      </w:r>
    </w:p>
    <w:p w14:paraId="70BD53D4" w14:textId="77777777" w:rsidR="00A7186A" w:rsidRDefault="00A7186A" w:rsidP="00A7186A">
      <w:pPr>
        <w:spacing w:line="360" w:lineRule="auto"/>
        <w:jc w:val="both"/>
        <w:rPr>
          <w:rFonts w:asciiTheme="minorHAnsi" w:hAnsiTheme="minorHAnsi" w:cstheme="minorBidi"/>
          <w:szCs w:val="22"/>
        </w:rPr>
      </w:pPr>
    </w:p>
    <w:p w14:paraId="1FBA8C48" w14:textId="77777777" w:rsidR="00A7186A" w:rsidRDefault="00A7186A" w:rsidP="00A7186A">
      <w:pPr>
        <w:spacing w:line="360" w:lineRule="auto"/>
        <w:jc w:val="both"/>
        <w:rPr>
          <w:rFonts w:asciiTheme="minorHAnsi" w:hAnsiTheme="minorHAnsi" w:cstheme="minorBidi"/>
          <w:szCs w:val="22"/>
        </w:rPr>
      </w:pPr>
    </w:p>
    <w:p w14:paraId="52A47607" w14:textId="168CB9BA" w:rsidR="00A7186A" w:rsidRDefault="00A7186A" w:rsidP="00294AC9">
      <w:pPr>
        <w:pStyle w:val="ListParagraph"/>
      </w:pPr>
      <w:r w:rsidRPr="00A26DE2">
        <w:lastRenderedPageBreak/>
        <w:t xml:space="preserve">﻿The </w:t>
      </w:r>
      <w:r>
        <w:t xml:space="preserve">measurement of the cell line response </w:t>
      </w:r>
      <w:r w:rsidRPr="00A26DE2">
        <w:t xml:space="preserve">to drugs is defined by the </w:t>
      </w:r>
      <w:r>
        <w:t xml:space="preserve">normalized </w:t>
      </w:r>
      <w:r w:rsidRPr="00A26DE2">
        <w:t>area under the drug response curve (</w:t>
      </w:r>
      <w:r>
        <w:t>n</w:t>
      </w:r>
      <w:r w:rsidRPr="00A26DE2">
        <w:t>AUC)</w:t>
      </w:r>
      <w:r w:rsidR="00280834">
        <w:t xml:space="preserve"> or </w:t>
      </w:r>
      <w:r w:rsidR="00CC7E58">
        <w:t>t</w:t>
      </w:r>
      <w:r w:rsidR="00280834" w:rsidRPr="00280834">
        <w:t xml:space="preserve">he half maximal inhibitory concentration </w:t>
      </w:r>
      <w:r w:rsidR="00280834">
        <w:t>(IC50)</w:t>
      </w:r>
      <w:r w:rsidRPr="00A26DE2">
        <w:t>. Here we define an alteration in a gene as the presence of a mutation or a copy number strictly greater than 4 (amplification) or lower than 2 (loss</w:t>
      </w:r>
      <w:r>
        <w:t>)(</w:t>
      </w:r>
      <w:r w:rsidRPr="00280834">
        <w:fldChar w:fldCharType="begin"/>
      </w:r>
      <w:r w:rsidRPr="00280834">
        <w:instrText xml:space="preserve"> REF _Ref463984834 \h </w:instrText>
      </w:r>
      <w:r w:rsidR="00280834">
        <w:instrText xml:space="preserve"> \* MERGEFORMAT </w:instrText>
      </w:r>
      <w:r w:rsidRPr="00280834">
        <w:fldChar w:fldCharType="separate"/>
      </w:r>
      <w:r w:rsidR="0088566C">
        <w:t>Table 2</w:t>
      </w:r>
      <w:r w:rsidRPr="00280834">
        <w:fldChar w:fldCharType="end"/>
      </w:r>
      <w:r>
        <w:t>).</w:t>
      </w:r>
      <w:r w:rsidRPr="00A26DE2">
        <w:t xml:space="preserve"> We selected a list of 126 drug-gene-alteration pairs for 19 drugs and 29 targetable genes and classified the cell lines according to the number of alterations in these 29 genes</w:t>
      </w:r>
      <w:r>
        <w:t xml:space="preserve">. </w:t>
      </w:r>
      <w:r w:rsidRPr="000606C1">
        <w:t xml:space="preserve"> </w:t>
      </w:r>
    </w:p>
    <w:p w14:paraId="69AC0639" w14:textId="77777777" w:rsidR="00763FBC" w:rsidRDefault="00763FBC" w:rsidP="00294AC9">
      <w:pPr>
        <w:pStyle w:val="ListParagraph"/>
      </w:pPr>
    </w:p>
    <w:tbl>
      <w:tblPr>
        <w:tblStyle w:val="TableGrid"/>
        <w:tblW w:w="0" w:type="auto"/>
        <w:tblInd w:w="420" w:type="dxa"/>
        <w:tblLook w:val="04A0" w:firstRow="1" w:lastRow="0" w:firstColumn="1" w:lastColumn="0" w:noHBand="0" w:noVBand="1"/>
      </w:tblPr>
      <w:tblGrid>
        <w:gridCol w:w="8585"/>
      </w:tblGrid>
      <w:tr w:rsidR="00763FBC" w14:paraId="1AF1CD71" w14:textId="77777777" w:rsidTr="00763FBC">
        <w:tc>
          <w:tcPr>
            <w:tcW w:w="9956" w:type="dxa"/>
            <w:tcBorders>
              <w:top w:val="nil"/>
              <w:left w:val="nil"/>
              <w:bottom w:val="nil"/>
              <w:right w:val="nil"/>
            </w:tcBorders>
          </w:tcPr>
          <w:p w14:paraId="55A3E866" w14:textId="32BE6B7E" w:rsidR="00763FBC" w:rsidRDefault="00763FBC" w:rsidP="00763FBC">
            <w:pPr>
              <w:keepNext/>
              <w:spacing w:line="360" w:lineRule="auto"/>
              <w:jc w:val="both"/>
            </w:pPr>
            <w:r>
              <w:t xml:space="preserve">     </w:t>
            </w:r>
            <w:r w:rsidRPr="000527A5">
              <w:rPr>
                <w:noProof/>
              </w:rPr>
              <w:drawing>
                <wp:inline distT="0" distB="0" distL="0" distR="0" wp14:anchorId="7CE4DCE6" wp14:editId="6EFC3B23">
                  <wp:extent cx="4693066" cy="1420605"/>
                  <wp:effectExtent l="0" t="0" r="6350" b="1905"/>
                  <wp:docPr id="3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91832" cy="1450502"/>
                          </a:xfrm>
                          <a:prstGeom prst="rect">
                            <a:avLst/>
                          </a:prstGeom>
                          <a:noFill/>
                        </pic:spPr>
                      </pic:pic>
                    </a:graphicData>
                  </a:graphic>
                </wp:inline>
              </w:drawing>
            </w:r>
          </w:p>
          <w:p w14:paraId="60B1AAC9" w14:textId="300108E1" w:rsidR="00763FBC" w:rsidRDefault="00763FBC" w:rsidP="002C6BE7">
            <w:pPr>
              <w:pStyle w:val="NoSpacing"/>
            </w:pPr>
            <w:bookmarkStart w:id="115" w:name="_Ref463984604"/>
            <w:bookmarkStart w:id="116" w:name="_Ref463984955"/>
            <w:bookmarkStart w:id="117" w:name="_Toc464071808"/>
            <w:bookmarkStart w:id="118" w:name="_Toc464602358"/>
            <w:bookmarkStart w:id="119" w:name="_Toc464603687"/>
            <w:r>
              <w:t xml:space="preserve">Figure </w:t>
            </w:r>
            <w:fldSimple w:instr=" SEQ Figure \* ARABIC ">
              <w:r w:rsidR="0088566C">
                <w:rPr>
                  <w:noProof/>
                </w:rPr>
                <w:t>20</w:t>
              </w:r>
            </w:fldSimple>
            <w:bookmarkEnd w:id="115"/>
            <w:r>
              <w:t xml:space="preserve">. </w:t>
            </w:r>
            <w:r w:rsidRPr="002C6BE7">
              <w:t>Classification of cell lines</w:t>
            </w:r>
            <w:bookmarkEnd w:id="116"/>
            <w:bookmarkEnd w:id="117"/>
            <w:r w:rsidRPr="002C6BE7">
              <w:t xml:space="preserve"> according to the mutational status of 29 genes.</w:t>
            </w:r>
            <w:bookmarkEnd w:id="118"/>
            <w:bookmarkEnd w:id="119"/>
          </w:p>
        </w:tc>
      </w:tr>
    </w:tbl>
    <w:p w14:paraId="0A50DC83" w14:textId="77777777" w:rsidR="00A7186A" w:rsidRPr="00A26DE2" w:rsidRDefault="00A7186A" w:rsidP="00294AC9">
      <w:pPr>
        <w:pStyle w:val="ListParagraph"/>
      </w:pPr>
    </w:p>
    <w:tbl>
      <w:tblPr>
        <w:tblStyle w:val="TableGrid"/>
        <w:tblW w:w="0" w:type="auto"/>
        <w:tblLook w:val="04A0" w:firstRow="1" w:lastRow="0" w:firstColumn="1" w:lastColumn="0" w:noHBand="0" w:noVBand="1"/>
      </w:tblPr>
      <w:tblGrid>
        <w:gridCol w:w="8516"/>
      </w:tblGrid>
      <w:tr w:rsidR="00A7186A" w14:paraId="3DF082CE" w14:textId="77777777" w:rsidTr="00C32AEE">
        <w:tc>
          <w:tcPr>
            <w:tcW w:w="8516" w:type="dxa"/>
            <w:tcBorders>
              <w:top w:val="nil"/>
              <w:left w:val="nil"/>
              <w:bottom w:val="nil"/>
              <w:right w:val="nil"/>
            </w:tcBorders>
          </w:tcPr>
          <w:p w14:paraId="5B284BA1" w14:textId="4B402413" w:rsidR="00A7186A" w:rsidRDefault="00A7186A" w:rsidP="002A3758">
            <w:pPr>
              <w:pStyle w:val="Caption"/>
              <w:keepNext/>
              <w:ind w:left="397" w:right="454"/>
              <w:jc w:val="left"/>
            </w:pPr>
            <w:bookmarkStart w:id="120" w:name="_Ref463984834"/>
            <w:bookmarkStart w:id="121" w:name="_Toc463879986"/>
            <w:bookmarkStart w:id="122" w:name="_Ref463984794"/>
            <w:bookmarkStart w:id="123" w:name="_Toc464071833"/>
            <w:bookmarkStart w:id="124" w:name="_Toc464602381"/>
            <w:bookmarkStart w:id="125" w:name="_Toc464603566"/>
            <w:r>
              <w:t xml:space="preserve">Table </w:t>
            </w:r>
            <w:fldSimple w:instr=" SEQ Table \* ARABIC ">
              <w:r w:rsidR="0088566C">
                <w:rPr>
                  <w:noProof/>
                </w:rPr>
                <w:t>2</w:t>
              </w:r>
            </w:fldSimple>
            <w:bookmarkEnd w:id="120"/>
            <w:r>
              <w:t xml:space="preserve">. </w:t>
            </w:r>
            <w:r w:rsidR="00CF2C67">
              <w:rPr>
                <w:rStyle w:val="NoSpacingChar"/>
              </w:rPr>
              <w:t>Data information from</w:t>
            </w:r>
            <w:r w:rsidRPr="00E37FD1">
              <w:rPr>
                <w:rStyle w:val="NoSpacingChar"/>
              </w:rPr>
              <w:t xml:space="preserve"> </w:t>
            </w:r>
            <w:r>
              <w:rPr>
                <w:rStyle w:val="NoSpacingChar"/>
              </w:rPr>
              <w:t xml:space="preserve">two public </w:t>
            </w:r>
            <w:r w:rsidRPr="00E37FD1">
              <w:rPr>
                <w:rStyle w:val="NoSpacingChar"/>
              </w:rPr>
              <w:t xml:space="preserve">cell lines </w:t>
            </w:r>
            <w:r>
              <w:rPr>
                <w:rStyle w:val="NoSpacingChar"/>
              </w:rPr>
              <w:t xml:space="preserve">databases </w:t>
            </w:r>
            <w:r w:rsidRPr="00E37FD1">
              <w:rPr>
                <w:rStyle w:val="NoSpacingChar"/>
              </w:rPr>
              <w:t>and patients</w:t>
            </w:r>
            <w:r>
              <w:rPr>
                <w:rStyle w:val="NoSpacingChar"/>
              </w:rPr>
              <w:t xml:space="preserve"> used in the study</w:t>
            </w:r>
            <w:r w:rsidRPr="00E37FD1">
              <w:rPr>
                <w:rStyle w:val="NoSpacingChar"/>
              </w:rPr>
              <w:t>.</w:t>
            </w:r>
            <w:bookmarkEnd w:id="121"/>
            <w:bookmarkEnd w:id="122"/>
            <w:bookmarkEnd w:id="123"/>
            <w:bookmarkEnd w:id="124"/>
            <w:bookmarkEnd w:id="125"/>
          </w:p>
          <w:p w14:paraId="33EA489D" w14:textId="70C76809" w:rsidR="00A7186A" w:rsidRDefault="00882709" w:rsidP="00C32AEE">
            <w:pPr>
              <w:jc w:val="center"/>
            </w:pPr>
            <w:r>
              <w:t xml:space="preserve">           </w:t>
            </w:r>
            <w:r w:rsidR="00A7186A">
              <w:rPr>
                <w:noProof/>
              </w:rPr>
              <w:drawing>
                <wp:inline distT="0" distB="0" distL="0" distR="0" wp14:anchorId="267585F6" wp14:editId="5E93BB9E">
                  <wp:extent cx="3682133" cy="2082401"/>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1.png"/>
                          <pic:cNvPicPr/>
                        </pic:nvPicPr>
                        <pic:blipFill>
                          <a:blip r:embed="rId38">
                            <a:extLst>
                              <a:ext uri="{28A0092B-C50C-407E-A947-70E740481C1C}">
                                <a14:useLocalDpi xmlns:a14="http://schemas.microsoft.com/office/drawing/2010/main" val="0"/>
                              </a:ext>
                            </a:extLst>
                          </a:blip>
                          <a:stretch>
                            <a:fillRect/>
                          </a:stretch>
                        </pic:blipFill>
                        <pic:spPr>
                          <a:xfrm>
                            <a:off x="0" y="0"/>
                            <a:ext cx="3708709" cy="2097431"/>
                          </a:xfrm>
                          <a:prstGeom prst="rect">
                            <a:avLst/>
                          </a:prstGeom>
                        </pic:spPr>
                      </pic:pic>
                    </a:graphicData>
                  </a:graphic>
                </wp:inline>
              </w:drawing>
            </w:r>
          </w:p>
        </w:tc>
      </w:tr>
    </w:tbl>
    <w:p w14:paraId="4ED6F586" w14:textId="77777777" w:rsidR="00A7186A" w:rsidRDefault="00A7186A" w:rsidP="00A7186A"/>
    <w:p w14:paraId="2795E39B" w14:textId="77777777" w:rsidR="00A7186A" w:rsidRDefault="00A7186A" w:rsidP="00A7186A"/>
    <w:p w14:paraId="5C11FC22" w14:textId="36801296" w:rsidR="008E007C" w:rsidRDefault="00A7186A" w:rsidP="008E007C">
      <w:pPr>
        <w:pStyle w:val="ListParagraph"/>
      </w:pPr>
      <w:r>
        <w:t>The</w:t>
      </w:r>
      <w:r w:rsidRPr="00C417C7">
        <w:t xml:space="preserve"> comparison </w:t>
      </w:r>
      <w:r>
        <w:t>of the drug response in these 3 groups (</w:t>
      </w:r>
      <w:fldSimple w:instr=" REF _Ref463984604 ">
        <w:r w:rsidR="0088566C">
          <w:t xml:space="preserve">Figure </w:t>
        </w:r>
        <w:r w:rsidR="0088566C">
          <w:rPr>
            <w:noProof/>
          </w:rPr>
          <w:t>20</w:t>
        </w:r>
      </w:fldSimple>
      <w:r>
        <w:t xml:space="preserve">) </w:t>
      </w:r>
      <w:r w:rsidRPr="00C417C7">
        <w:t xml:space="preserve">demonstrated that cell lines carrying </w:t>
      </w:r>
      <w:r>
        <w:t>only</w:t>
      </w:r>
      <w:r w:rsidRPr="00C417C7">
        <w:t xml:space="preserve"> alteration</w:t>
      </w:r>
      <w:r>
        <w:t>s in the</w:t>
      </w:r>
      <w:r w:rsidRPr="00C417C7">
        <w:t xml:space="preserve"> </w:t>
      </w:r>
      <w:r>
        <w:t>targets of the drug</w:t>
      </w:r>
      <w:r w:rsidRPr="00C417C7">
        <w:t xml:space="preserve"> are more sensitive than cell lines carr</w:t>
      </w:r>
      <w:r>
        <w:t>ying alterations in the</w:t>
      </w:r>
      <w:r w:rsidRPr="00C417C7">
        <w:t xml:space="preserve"> </w:t>
      </w:r>
      <w:r>
        <w:t>targets of the drug plus</w:t>
      </w:r>
      <w:r w:rsidRPr="00C417C7">
        <w:t xml:space="preserve"> </w:t>
      </w:r>
      <w:r w:rsidR="00CF2C67">
        <w:t xml:space="preserve">alterations in </w:t>
      </w:r>
      <w:r w:rsidRPr="00C417C7">
        <w:t>a</w:t>
      </w:r>
      <w:r>
        <w:t xml:space="preserve">t least one </w:t>
      </w:r>
      <w:r w:rsidR="00CF2C67">
        <w:t xml:space="preserve">group of </w:t>
      </w:r>
      <w:r>
        <w:t>other</w:t>
      </w:r>
      <w:r w:rsidRPr="00C417C7">
        <w:t xml:space="preserve"> targetable gene</w:t>
      </w:r>
      <w:r>
        <w:t xml:space="preserve"> (</w:t>
      </w:r>
      <w:fldSimple w:instr=" REF _Ref463985225  \* MERGEFORMAT ">
        <w:r w:rsidR="0088566C">
          <w:t>Figure 21</w:t>
        </w:r>
      </w:fldSimple>
      <w:r>
        <w:t xml:space="preserve">, </w:t>
      </w:r>
      <w:r w:rsidRPr="000B4669">
        <w:t xml:space="preserve">Wilcoxon signed-rank test, </w:t>
      </w:r>
      <w:r w:rsidRPr="00EC19DE">
        <w:t xml:space="preserve">p = </w:t>
      </w:r>
      <w:r w:rsidRPr="00EC19DE">
        <w:rPr>
          <w:i/>
        </w:rPr>
        <w:t>3e-30</w:t>
      </w:r>
      <w:r w:rsidRPr="000B4669">
        <w:t xml:space="preserve"> </w:t>
      </w:r>
      <w:r>
        <w:t xml:space="preserve">for GDSC and </w:t>
      </w:r>
      <w:r w:rsidRPr="000B4669">
        <w:t xml:space="preserve">Wilcoxon signed-rank test, </w:t>
      </w:r>
      <w:r w:rsidRPr="00EC19DE">
        <w:t xml:space="preserve">p = </w:t>
      </w:r>
      <w:r w:rsidRPr="00EC19DE">
        <w:rPr>
          <w:i/>
        </w:rPr>
        <w:t>4e-3</w:t>
      </w:r>
      <w:r w:rsidRPr="000B4669">
        <w:t xml:space="preserve"> </w:t>
      </w:r>
      <w:r>
        <w:t>for CCLE)</w:t>
      </w:r>
    </w:p>
    <w:p w14:paraId="74704BBF" w14:textId="77777777" w:rsidR="008E007C" w:rsidRDefault="008E007C" w:rsidP="008E007C">
      <w:pPr>
        <w:pStyle w:val="ListParagraph"/>
      </w:pPr>
    </w:p>
    <w:p w14:paraId="27E507D0" w14:textId="0ACECD34" w:rsidR="005C0B54" w:rsidRDefault="005C0B54" w:rsidP="005C0B54">
      <w:pPr>
        <w:jc w:val="both"/>
        <w:rPr>
          <w:noProof/>
        </w:rPr>
      </w:pPr>
      <w:r>
        <w:rPr>
          <w:rFonts w:ascii="Arial" w:hAnsi="Arial" w:cstheme="minorBidi"/>
          <w:noProof/>
        </w:rPr>
        <w:t xml:space="preserve">     </w:t>
      </w:r>
      <w:r w:rsidR="008E0866">
        <w:rPr>
          <w:rFonts w:ascii="Arial" w:hAnsi="Arial" w:cstheme="minorBidi"/>
          <w:noProof/>
        </w:rPr>
        <w:t xml:space="preserve">     </w:t>
      </w:r>
      <w:r>
        <w:rPr>
          <w:noProof/>
        </w:rPr>
        <w:drawing>
          <wp:inline distT="0" distB="0" distL="0" distR="0" wp14:anchorId="1F4C2E63" wp14:editId="489C498E">
            <wp:extent cx="4926578" cy="231786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ultiV1.png"/>
                    <pic:cNvPicPr/>
                  </pic:nvPicPr>
                  <pic:blipFill>
                    <a:blip r:embed="rId39">
                      <a:extLst>
                        <a:ext uri="{28A0092B-C50C-407E-A947-70E740481C1C}">
                          <a14:useLocalDpi xmlns:a14="http://schemas.microsoft.com/office/drawing/2010/main" val="0"/>
                        </a:ext>
                      </a:extLst>
                    </a:blip>
                    <a:stretch>
                      <a:fillRect/>
                    </a:stretch>
                  </pic:blipFill>
                  <pic:spPr>
                    <a:xfrm>
                      <a:off x="0" y="0"/>
                      <a:ext cx="4948528" cy="2328193"/>
                    </a:xfrm>
                    <a:prstGeom prst="rect">
                      <a:avLst/>
                    </a:prstGeom>
                  </pic:spPr>
                </pic:pic>
              </a:graphicData>
            </a:graphic>
          </wp:inline>
        </w:drawing>
      </w:r>
      <w:r w:rsidR="008E0866">
        <w:rPr>
          <w:rFonts w:ascii="Arial" w:hAnsi="Arial" w:cstheme="minorBidi"/>
          <w:noProof/>
        </w:rPr>
        <w:t xml:space="preserve">  </w:t>
      </w:r>
      <w:r w:rsidRPr="0011266D">
        <w:rPr>
          <w:noProof/>
        </w:rPr>
        <w:t xml:space="preserve"> </w:t>
      </w:r>
    </w:p>
    <w:p w14:paraId="18696E63" w14:textId="77777777" w:rsidR="005C0B54" w:rsidRDefault="005C0B54" w:rsidP="005C0B54">
      <w:pPr>
        <w:pStyle w:val="ListParagraph"/>
      </w:pPr>
    </w:p>
    <w:p w14:paraId="6F6338CE" w14:textId="37F5D0EA" w:rsidR="008E007C" w:rsidRDefault="005C0B54" w:rsidP="002553DF">
      <w:pPr>
        <w:pStyle w:val="NoSpacing"/>
      </w:pPr>
      <w:bookmarkStart w:id="126" w:name="_Ref463985225"/>
      <w:bookmarkStart w:id="127" w:name="_Toc464071809"/>
      <w:bookmarkStart w:id="128" w:name="_Toc464602359"/>
      <w:bookmarkStart w:id="129" w:name="_Toc464603688"/>
      <w:r>
        <w:t xml:space="preserve">Figure </w:t>
      </w:r>
      <w:fldSimple w:instr=" SEQ Figure \* ARABIC ">
        <w:r w:rsidR="0088566C">
          <w:rPr>
            <w:noProof/>
          </w:rPr>
          <w:t>21</w:t>
        </w:r>
      </w:fldSimple>
      <w:bookmarkEnd w:id="126"/>
      <w:r>
        <w:t xml:space="preserve">. </w:t>
      </w:r>
      <w:r w:rsidRPr="002553DF">
        <w:t>Cell lines with co-existing alterations of multiple targetable genes are more resistant to treatments than those with an alteration in one targetable gene only.</w:t>
      </w:r>
      <w:bookmarkEnd w:id="127"/>
      <w:bookmarkEnd w:id="128"/>
      <w:bookmarkEnd w:id="129"/>
    </w:p>
    <w:p w14:paraId="6BE208AF" w14:textId="77777777" w:rsidR="00A7186A" w:rsidRPr="000B4669" w:rsidRDefault="00A7186A" w:rsidP="00294AC9">
      <w:pPr>
        <w:pStyle w:val="ListParagraph"/>
      </w:pPr>
    </w:p>
    <w:p w14:paraId="25FB086A" w14:textId="77777777" w:rsidR="00A7186A" w:rsidRDefault="00A7186A" w:rsidP="00294AC9">
      <w:pPr>
        <w:pStyle w:val="ListParagraph"/>
      </w:pPr>
    </w:p>
    <w:p w14:paraId="2A7E8E3F" w14:textId="058FF6F4" w:rsidR="00A7186A" w:rsidRDefault="00A7186A" w:rsidP="00294AC9">
      <w:pPr>
        <w:pStyle w:val="ListParagraph"/>
      </w:pPr>
      <w:r>
        <w:t xml:space="preserve">To extend this finding, we were interested in the details about the “plus alteration” and wanted to test if alterations in different pathways generate different levels of resistance. </w:t>
      </w:r>
      <w:r w:rsidRPr="00D26E2A">
        <w:t xml:space="preserve">We further investigated the impact of each </w:t>
      </w:r>
      <w:r w:rsidRPr="00D26E2A">
        <w:lastRenderedPageBreak/>
        <w:t xml:space="preserve">pathway as a second alteration on drug resistance in cell lines. We split the group </w:t>
      </w:r>
      <w:r>
        <w:t>“M</w:t>
      </w:r>
      <w:r w:rsidRPr="00D26E2A">
        <w:t>ultiple alterations</w:t>
      </w:r>
      <w:r>
        <w:t>”</w:t>
      </w:r>
      <w:r w:rsidRPr="00D26E2A">
        <w:t xml:space="preserve"> into 7 subgroups according to the second pathway altered, not-targeted by the drug of interest. By comparing the drug response of these subgroups, we showed that different pathways have different impact on drug response (</w:t>
      </w:r>
      <w:fldSimple w:instr=" REF _Ref463986742 ">
        <w:r w:rsidR="0088566C">
          <w:t xml:space="preserve">Figure </w:t>
        </w:r>
        <w:r w:rsidR="0088566C">
          <w:rPr>
            <w:noProof/>
          </w:rPr>
          <w:t>22</w:t>
        </w:r>
      </w:fldSimple>
      <w:r w:rsidRPr="00D26E2A">
        <w:t>; ANOVA, p= 6.42x10-6). In particular, pathway MEK and pathway AKT have the most significant impact on drug resistance (Wilcoxon signed-rank test, p = 1.9x10-10 and p= 2.9x10-5 respectively).</w:t>
      </w:r>
    </w:p>
    <w:p w14:paraId="6DD93C1F" w14:textId="77777777" w:rsidR="00763FBC" w:rsidRDefault="00763FBC" w:rsidP="00294AC9">
      <w:pPr>
        <w:pStyle w:val="ListParagraph"/>
      </w:pPr>
    </w:p>
    <w:p w14:paraId="41E469E6" w14:textId="77777777" w:rsidR="00763FBC" w:rsidRDefault="00763FBC" w:rsidP="00294AC9">
      <w:pPr>
        <w:pStyle w:val="ListParagraph"/>
      </w:pPr>
    </w:p>
    <w:tbl>
      <w:tblPr>
        <w:tblStyle w:val="TableGrid"/>
        <w:tblW w:w="0" w:type="auto"/>
        <w:tblInd w:w="420" w:type="dxa"/>
        <w:tblLook w:val="04A0" w:firstRow="1" w:lastRow="0" w:firstColumn="1" w:lastColumn="0" w:noHBand="0" w:noVBand="1"/>
      </w:tblPr>
      <w:tblGrid>
        <w:gridCol w:w="8396"/>
      </w:tblGrid>
      <w:tr w:rsidR="00A7186A" w14:paraId="6F768D85" w14:textId="77777777" w:rsidTr="00C32AEE">
        <w:tc>
          <w:tcPr>
            <w:tcW w:w="8096" w:type="dxa"/>
            <w:tcBorders>
              <w:top w:val="nil"/>
              <w:left w:val="nil"/>
              <w:bottom w:val="nil"/>
              <w:right w:val="nil"/>
            </w:tcBorders>
          </w:tcPr>
          <w:p w14:paraId="5423C227" w14:textId="77777777" w:rsidR="00A7186A" w:rsidRDefault="00A7186A" w:rsidP="00294AC9">
            <w:pPr>
              <w:pStyle w:val="ListParagraph"/>
            </w:pPr>
            <w:r>
              <w:rPr>
                <w:noProof/>
              </w:rPr>
              <w:drawing>
                <wp:inline distT="0" distB="0" distL="0" distR="0" wp14:anchorId="5E7D7A12" wp14:editId="0EC0F0ED">
                  <wp:extent cx="4926578" cy="241817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ultiV2.png"/>
                          <pic:cNvPicPr/>
                        </pic:nvPicPr>
                        <pic:blipFill>
                          <a:blip r:embed="rId40">
                            <a:extLst>
                              <a:ext uri="{28A0092B-C50C-407E-A947-70E740481C1C}">
                                <a14:useLocalDpi xmlns:a14="http://schemas.microsoft.com/office/drawing/2010/main" val="0"/>
                              </a:ext>
                            </a:extLst>
                          </a:blip>
                          <a:stretch>
                            <a:fillRect/>
                          </a:stretch>
                        </pic:blipFill>
                        <pic:spPr>
                          <a:xfrm>
                            <a:off x="0" y="0"/>
                            <a:ext cx="4936879" cy="2423234"/>
                          </a:xfrm>
                          <a:prstGeom prst="rect">
                            <a:avLst/>
                          </a:prstGeom>
                        </pic:spPr>
                      </pic:pic>
                    </a:graphicData>
                  </a:graphic>
                </wp:inline>
              </w:drawing>
            </w:r>
          </w:p>
          <w:p w14:paraId="7ADC4601" w14:textId="041BCC27" w:rsidR="00A7186A" w:rsidRDefault="00A7186A" w:rsidP="001D1546">
            <w:pPr>
              <w:pStyle w:val="Caption"/>
              <w:ind w:left="170" w:right="170"/>
              <w:rPr>
                <w:szCs w:val="22"/>
              </w:rPr>
            </w:pPr>
            <w:bookmarkStart w:id="130" w:name="_Ref463986742"/>
            <w:bookmarkStart w:id="131" w:name="_Toc464071811"/>
            <w:bookmarkStart w:id="132" w:name="_Toc464602360"/>
            <w:bookmarkStart w:id="133" w:name="_Toc464603689"/>
            <w:r>
              <w:t xml:space="preserve">Figure </w:t>
            </w:r>
            <w:fldSimple w:instr=" SEQ Figure \* ARABIC ">
              <w:r w:rsidR="0088566C">
                <w:rPr>
                  <w:noProof/>
                </w:rPr>
                <w:t>22</w:t>
              </w:r>
            </w:fldSimple>
            <w:bookmarkEnd w:id="130"/>
            <w:r>
              <w:t xml:space="preserve">. </w:t>
            </w:r>
            <w:r w:rsidRPr="00D26E2A">
              <w:rPr>
                <w:rStyle w:val="NoSpacingChar"/>
              </w:rPr>
              <w:t>Effect on the drug response of an alteration in a non-targeted pathway.</w:t>
            </w:r>
            <w:bookmarkEnd w:id="131"/>
            <w:bookmarkEnd w:id="132"/>
            <w:bookmarkEnd w:id="133"/>
          </w:p>
        </w:tc>
      </w:tr>
    </w:tbl>
    <w:p w14:paraId="32201C95" w14:textId="77777777" w:rsidR="00A7186A" w:rsidRDefault="00A7186A" w:rsidP="00A7186A">
      <w:pPr>
        <w:spacing w:line="360" w:lineRule="auto"/>
        <w:jc w:val="both"/>
      </w:pPr>
    </w:p>
    <w:p w14:paraId="14F53DF3" w14:textId="30C13B05" w:rsidR="00A7186A" w:rsidRDefault="00A7186A" w:rsidP="00294AC9">
      <w:pPr>
        <w:pStyle w:val="ListParagraph"/>
      </w:pPr>
      <w:r w:rsidRPr="00D26E2A">
        <w:t xml:space="preserve">We then examined clinical data from the MOSCATO clinical trial </w:t>
      </w:r>
      <w:r>
        <w:t xml:space="preserve">at </w:t>
      </w:r>
      <w:r w:rsidRPr="00D26E2A">
        <w:t>Gustave Roussy</w:t>
      </w:r>
      <w:r w:rsidRPr="00AD6755">
        <w:t xml:space="preserve"> </w:t>
      </w:r>
      <w:r w:rsidRPr="001040F3">
        <w:t>(MOlecular Screening for CAncer Treatment Optimization)</w:t>
      </w:r>
      <w:r>
        <w:t xml:space="preserve"> </w:t>
      </w:r>
      <w:r w:rsidRPr="00D26E2A">
        <w:t>to validate these findings for cancer patient</w:t>
      </w:r>
      <w:r>
        <w:t>s</w:t>
      </w:r>
      <w:r w:rsidRPr="00D26E2A">
        <w:t xml:space="preserve"> treated with targeted therapies matching an alteration of their tumor. </w:t>
      </w:r>
      <w:r>
        <w:t xml:space="preserve">MOSCATO is a clinical trial where genomic characterization of cancer patients’ tumor is investigated in order to direct the </w:t>
      </w:r>
      <w:r>
        <w:lastRenderedPageBreak/>
        <w:t xml:space="preserve">patients to a suitable targeted therapy. Genomic and clinical data for 95 patients that have received one of the 7 targeted therapies were retrieved. Mutation status (whole exome sequencing and targeted sequencing) and copy number variations (CGH array) were available for all these patients </w:t>
      </w:r>
      <w:r>
        <w:fldChar w:fldCharType="begin"/>
      </w:r>
      <w:r>
        <w:instrText xml:space="preserve"> ADDIN EN.CITE &lt;EndNote&gt;&lt;Cite&gt;&lt;Author&gt;Jovelet&lt;/Author&gt;&lt;Year&gt;2016&lt;/Year&gt;&lt;IDText&gt;Circulating Cell-Free Tumor DNA Analysis of 50 Genes by Next-Generation Sequencing in the Prospective MOSCATO Trial&lt;/IDText&gt;&lt;DisplayText&gt;(Jovelet, et al. 2016)&lt;/DisplayText&gt;&lt;record&gt;&lt;dates&gt;&lt;pub-dates&gt;&lt;date&gt;Jun&lt;/date&gt;&lt;/pub-dates&gt;&lt;year&gt;2016&lt;/year&gt;&lt;/dates&gt;&lt;urls&gt;&lt;related-urls&gt;&lt;url&gt;https://www.ncbi.nlm.nih.gov/pubmed/26758560&lt;/url&gt;&lt;/related-urls&gt;&lt;/urls&gt;&lt;isbn&gt;1078-0432&lt;/isbn&gt;&lt;titles&gt;&lt;title&gt;Circulating Cell-Free Tumor DNA Analysis of 50 Genes by Next-Generation Sequencing in the Prospective MOSCATO Trial&lt;/title&gt;&lt;secondary-title&gt;Clin Cancer Res&lt;/secondary-title&gt;&lt;/titles&gt;&lt;pages&gt;2960-8&lt;/pages&gt;&lt;number&gt;12&lt;/number&gt;&lt;contributors&gt;&lt;authors&gt;&lt;author&gt;Jovelet, C.&lt;/author&gt;&lt;author&gt;Ileana, E.&lt;/author&gt;&lt;author&gt;Le Deley, M. C.&lt;/author&gt;&lt;author&gt;Motté, N.&lt;/author&gt;&lt;author&gt;Rosellini, S.&lt;/author&gt;&lt;author&gt;Romero, A.&lt;/author&gt;&lt;author&gt;Lefebvre, C.&lt;/author&gt;&lt;author&gt;Pedrero, M.&lt;/author&gt;&lt;author&gt;Pata-Merci, N.&lt;/author&gt;&lt;author&gt;Droin, N.&lt;/author&gt;&lt;author&gt;Deloger, M.&lt;/author&gt;&lt;author&gt;Massard, C.&lt;/author&gt;&lt;author&gt;Hollebecque, A.&lt;/author&gt;&lt;author&gt;Ferté, C.&lt;/author&gt;&lt;author&gt;Boichard, A.&lt;/author&gt;&lt;author&gt;Postel-Vinay, S.&lt;/author&gt;&lt;author&gt;Ngo-Camus, M.&lt;/author&gt;&lt;author&gt;De Baere, T.&lt;/author&gt;&lt;author&gt;Vielh, P.&lt;/author&gt;&lt;author&gt;Scoazec, J. Y.&lt;/author&gt;&lt;author&gt;Vassal, G.&lt;/author&gt;&lt;author&gt;Eggermont, A.&lt;/author&gt;&lt;author&gt;André, F.&lt;/author&gt;&lt;author&gt;Soria, J. C.&lt;/author&gt;&lt;author&gt;Lacroix, L.&lt;/author&gt;&lt;/authors&gt;&lt;/contributors&gt;&lt;language&gt;eng&lt;/language&gt;&lt;added-date format="utc"&gt;1476217073&lt;/added-date&gt;&lt;ref-type name="Journal Article"&gt;17&lt;/ref-type&gt;&lt;rec-number&gt;122&lt;/rec-number&gt;&lt;last-updated-date format="utc"&gt;1476217073&lt;/last-updated-date&gt;&lt;accession-num&gt;26758560&lt;/accession-num&gt;&lt;electronic-resource-num&gt;10.1158/1078-0432.CCR-15-2470&lt;/electronic-resource-num&gt;&lt;volume&gt;22&lt;/volume&gt;&lt;/record&gt;&lt;/Cite&gt;&lt;/EndNote&gt;</w:instrText>
      </w:r>
      <w:r>
        <w:fldChar w:fldCharType="separate"/>
      </w:r>
      <w:r>
        <w:t>(Jovelet, et al. 2016)</w:t>
      </w:r>
      <w:r>
        <w:fldChar w:fldCharType="end"/>
      </w:r>
      <w:r>
        <w:t xml:space="preserve">. </w:t>
      </w:r>
      <w:r w:rsidR="005F6FDF">
        <w:t xml:space="preserve">As patients in the MOSCATO clinical trial receive targeted therapies when the matching targetable genes are identified as altered, the “wild type” group does not exist. </w:t>
      </w:r>
      <w:r>
        <w:t xml:space="preserve">The patients were classified into “One alteration” group </w:t>
      </w:r>
      <w:r w:rsidRPr="00C56646">
        <w:t>if they presented an alteration only in the actionable target of</w:t>
      </w:r>
      <w:r>
        <w:t xml:space="preserve"> their corresponding treatment and “Multiple alterations” group </w:t>
      </w:r>
      <w:r w:rsidRPr="00C56646">
        <w:t>if they also presented alterations in the actionable targe</w:t>
      </w:r>
      <w:r>
        <w:t xml:space="preserve">ts of another drug from </w:t>
      </w:r>
      <w:fldSimple w:instr=" REF _Ref463987957 ">
        <w:r w:rsidR="0088566C">
          <w:t xml:space="preserve">Table </w:t>
        </w:r>
        <w:r w:rsidR="0088566C">
          <w:rPr>
            <w:noProof/>
          </w:rPr>
          <w:t>3</w:t>
        </w:r>
      </w:fldSimple>
      <w:r>
        <w:t>.</w:t>
      </w:r>
    </w:p>
    <w:tbl>
      <w:tblPr>
        <w:tblStyle w:val="TableGrid"/>
        <w:tblW w:w="0" w:type="auto"/>
        <w:tblInd w:w="420" w:type="dxa"/>
        <w:tblLook w:val="04A0" w:firstRow="1" w:lastRow="0" w:firstColumn="1" w:lastColumn="0" w:noHBand="0" w:noVBand="1"/>
      </w:tblPr>
      <w:tblGrid>
        <w:gridCol w:w="8585"/>
      </w:tblGrid>
      <w:tr w:rsidR="00A7186A" w14:paraId="632C919C" w14:textId="77777777" w:rsidTr="00C32AEE">
        <w:trPr>
          <w:trHeight w:val="4057"/>
        </w:trPr>
        <w:tc>
          <w:tcPr>
            <w:tcW w:w="8516" w:type="dxa"/>
            <w:tcBorders>
              <w:top w:val="nil"/>
              <w:left w:val="nil"/>
              <w:bottom w:val="nil"/>
              <w:right w:val="nil"/>
            </w:tcBorders>
          </w:tcPr>
          <w:p w14:paraId="1F564123" w14:textId="46E8F7C1" w:rsidR="00A7186A" w:rsidRDefault="00A7186A" w:rsidP="001D1546">
            <w:pPr>
              <w:pStyle w:val="Caption"/>
              <w:keepNext/>
              <w:ind w:left="170" w:right="170"/>
            </w:pPr>
            <w:bookmarkStart w:id="134" w:name="_Ref463987957"/>
            <w:bookmarkStart w:id="135" w:name="_Toc464071834"/>
            <w:bookmarkStart w:id="136" w:name="_Toc464602382"/>
            <w:bookmarkStart w:id="137" w:name="_Toc464603567"/>
            <w:r>
              <w:t xml:space="preserve">Table </w:t>
            </w:r>
            <w:fldSimple w:instr=" SEQ Table \* ARABIC ">
              <w:r w:rsidR="0088566C">
                <w:rPr>
                  <w:noProof/>
                </w:rPr>
                <w:t>3</w:t>
              </w:r>
            </w:fldSimple>
            <w:bookmarkEnd w:id="134"/>
            <w:r>
              <w:t xml:space="preserve">. </w:t>
            </w:r>
            <w:r w:rsidRPr="007B3089">
              <w:rPr>
                <w:rStyle w:val="NoSpacingChar"/>
              </w:rPr>
              <w:t>list of targeted therapies from the MOSCATO trial considered in the analysis</w:t>
            </w:r>
            <w:r>
              <w:rPr>
                <w:rStyle w:val="NoSpacingChar"/>
              </w:rPr>
              <w:t>.</w:t>
            </w:r>
            <w:bookmarkEnd w:id="135"/>
            <w:bookmarkEnd w:id="136"/>
            <w:bookmarkEnd w:id="137"/>
          </w:p>
          <w:p w14:paraId="4B0D957C" w14:textId="77777777" w:rsidR="00A7186A" w:rsidRDefault="00A7186A" w:rsidP="00D1337D">
            <w:pPr>
              <w:pStyle w:val="ListParagraph"/>
              <w:jc w:val="center"/>
            </w:pPr>
            <w:r>
              <w:rPr>
                <w:noProof/>
              </w:rPr>
              <w:drawing>
                <wp:inline distT="0" distB="0" distL="0" distR="0" wp14:anchorId="1AE770F1" wp14:editId="614BE3D6">
                  <wp:extent cx="523829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ugtargetMOSCATO.png"/>
                          <pic:cNvPicPr/>
                        </pic:nvPicPr>
                        <pic:blipFill>
                          <a:blip r:embed="rId41">
                            <a:extLst>
                              <a:ext uri="{28A0092B-C50C-407E-A947-70E740481C1C}">
                                <a14:useLocalDpi xmlns:a14="http://schemas.microsoft.com/office/drawing/2010/main" val="0"/>
                              </a:ext>
                            </a:extLst>
                          </a:blip>
                          <a:stretch>
                            <a:fillRect/>
                          </a:stretch>
                        </pic:blipFill>
                        <pic:spPr>
                          <a:xfrm>
                            <a:off x="0" y="0"/>
                            <a:ext cx="5243162" cy="1883255"/>
                          </a:xfrm>
                          <a:prstGeom prst="rect">
                            <a:avLst/>
                          </a:prstGeom>
                        </pic:spPr>
                      </pic:pic>
                    </a:graphicData>
                  </a:graphic>
                </wp:inline>
              </w:drawing>
            </w:r>
          </w:p>
        </w:tc>
      </w:tr>
    </w:tbl>
    <w:p w14:paraId="3FDAE62A" w14:textId="77777777" w:rsidR="00A7186A" w:rsidRPr="00C56646" w:rsidRDefault="00A7186A" w:rsidP="00294AC9">
      <w:pPr>
        <w:pStyle w:val="ListParagraph"/>
      </w:pPr>
      <w:r w:rsidRPr="00C56646">
        <w:t xml:space="preserve"> </w:t>
      </w:r>
    </w:p>
    <w:p w14:paraId="4BBCA097" w14:textId="54F09D64" w:rsidR="00A7186A" w:rsidRDefault="00A7186A" w:rsidP="00294AC9">
      <w:pPr>
        <w:pStyle w:val="ListParagraph"/>
      </w:pPr>
      <w:r w:rsidRPr="007B3089">
        <w:t>We performed a log-rank test to evaluate the difference of overall survival between the “</w:t>
      </w:r>
      <w:r>
        <w:t>One alteration” group and the “M</w:t>
      </w:r>
      <w:r w:rsidRPr="007B3089">
        <w:t>ultiple alterations” group (R package “survival”). The result</w:t>
      </w:r>
      <w:r w:rsidR="005F6FDF">
        <w:t>s</w:t>
      </w:r>
      <w:r w:rsidRPr="007B3089">
        <w:t xml:space="preserve"> showed </w:t>
      </w:r>
      <w:r>
        <w:t>that the patients in the “One</w:t>
      </w:r>
      <w:r w:rsidRPr="007B3089">
        <w:t xml:space="preserve"> alteration” group had a better overall survival rate as co</w:t>
      </w:r>
      <w:r>
        <w:t>mpared to the patients in the “M</w:t>
      </w:r>
      <w:r w:rsidRPr="007B3089">
        <w:t>ultiple alterations” group (log-ran</w:t>
      </w:r>
      <w:r>
        <w:t xml:space="preserve">k test p-value: 0.038, </w:t>
      </w:r>
      <w:fldSimple w:instr=" REF _Ref464053532 ">
        <w:r w:rsidR="0088566C">
          <w:t xml:space="preserve">Figure </w:t>
        </w:r>
        <w:r w:rsidR="0088566C">
          <w:rPr>
            <w:noProof/>
          </w:rPr>
          <w:t>23</w:t>
        </w:r>
      </w:fldSimple>
      <w:r w:rsidRPr="007B3089">
        <w:t>). However, the total number of mutation</w:t>
      </w:r>
      <w:r>
        <w:t>s</w:t>
      </w:r>
      <w:r w:rsidRPr="007B3089">
        <w:t xml:space="preserve"> was not found to be associated with the survival </w:t>
      </w:r>
      <w:r w:rsidRPr="007B3089">
        <w:lastRenderedPageBreak/>
        <w:t>as a continuous variable (Cox proportional-hazards regression model, likelihood ratio test p-value=0.92). These results demonstrated that, as observed in the cell lines, the number of targetable alterations in a tumor is an important factor to consider when selecting a drug treatme</w:t>
      </w:r>
      <w:r w:rsidR="005F6FDF">
        <w:t>nt for a cancer patient and may</w:t>
      </w:r>
      <w:r w:rsidRPr="007B3089">
        <w:t xml:space="preserve"> affect overall survival.</w:t>
      </w:r>
    </w:p>
    <w:tbl>
      <w:tblPr>
        <w:tblStyle w:val="TableGrid"/>
        <w:tblW w:w="0" w:type="auto"/>
        <w:tblInd w:w="420" w:type="dxa"/>
        <w:tblLook w:val="04A0" w:firstRow="1" w:lastRow="0" w:firstColumn="1" w:lastColumn="0" w:noHBand="0" w:noVBand="1"/>
      </w:tblPr>
      <w:tblGrid>
        <w:gridCol w:w="8585"/>
      </w:tblGrid>
      <w:tr w:rsidR="00A7186A" w14:paraId="57C1E101" w14:textId="77777777" w:rsidTr="008E0866">
        <w:trPr>
          <w:trHeight w:val="4630"/>
        </w:trPr>
        <w:tc>
          <w:tcPr>
            <w:tcW w:w="9457" w:type="dxa"/>
            <w:tcBorders>
              <w:top w:val="nil"/>
              <w:left w:val="nil"/>
              <w:bottom w:val="nil"/>
              <w:right w:val="nil"/>
            </w:tcBorders>
          </w:tcPr>
          <w:p w14:paraId="1E6997B3" w14:textId="17D92FC1" w:rsidR="00A7186A" w:rsidRDefault="008E0866" w:rsidP="00294AC9">
            <w:pPr>
              <w:pStyle w:val="ListParagraph"/>
            </w:pPr>
            <w:r>
              <w:t xml:space="preserve">        </w:t>
            </w:r>
            <w:r w:rsidR="00A7186A">
              <w:rPr>
                <w:noProof/>
              </w:rPr>
              <w:drawing>
                <wp:inline distT="0" distB="0" distL="0" distR="0" wp14:anchorId="4B0B1AA0" wp14:editId="040942D2">
                  <wp:extent cx="3895105" cy="301941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SCATO multi.png"/>
                          <pic:cNvPicPr/>
                        </pic:nvPicPr>
                        <pic:blipFill>
                          <a:blip r:embed="rId42">
                            <a:extLst>
                              <a:ext uri="{28A0092B-C50C-407E-A947-70E740481C1C}">
                                <a14:useLocalDpi xmlns:a14="http://schemas.microsoft.com/office/drawing/2010/main" val="0"/>
                              </a:ext>
                            </a:extLst>
                          </a:blip>
                          <a:stretch>
                            <a:fillRect/>
                          </a:stretch>
                        </pic:blipFill>
                        <pic:spPr>
                          <a:xfrm>
                            <a:off x="0" y="0"/>
                            <a:ext cx="3910933" cy="3031680"/>
                          </a:xfrm>
                          <a:prstGeom prst="rect">
                            <a:avLst/>
                          </a:prstGeom>
                        </pic:spPr>
                      </pic:pic>
                    </a:graphicData>
                  </a:graphic>
                </wp:inline>
              </w:drawing>
            </w:r>
            <w:bookmarkStart w:id="138" w:name="_Ref463988126"/>
          </w:p>
          <w:p w14:paraId="53ED7582" w14:textId="35900ED6" w:rsidR="00A7186A" w:rsidRDefault="00A7186A" w:rsidP="001D1546">
            <w:pPr>
              <w:pStyle w:val="Caption"/>
              <w:ind w:left="170" w:right="170"/>
              <w:rPr>
                <w:szCs w:val="22"/>
              </w:rPr>
            </w:pPr>
            <w:bookmarkStart w:id="139" w:name="_Ref464053532"/>
            <w:bookmarkStart w:id="140" w:name="_Toc464071812"/>
            <w:bookmarkStart w:id="141" w:name="_Toc464602361"/>
            <w:bookmarkStart w:id="142" w:name="_Toc464603690"/>
            <w:r>
              <w:t xml:space="preserve">Figure </w:t>
            </w:r>
            <w:fldSimple w:instr=" SEQ Figure \* ARABIC ">
              <w:r w:rsidR="0088566C">
                <w:rPr>
                  <w:noProof/>
                </w:rPr>
                <w:t>23</w:t>
              </w:r>
            </w:fldSimple>
            <w:bookmarkEnd w:id="138"/>
            <w:bookmarkEnd w:id="139"/>
            <w:r>
              <w:t xml:space="preserve">. </w:t>
            </w:r>
            <w:r w:rsidRPr="007B3089">
              <w:rPr>
                <w:rStyle w:val="NoSpacingChar"/>
              </w:rPr>
              <w:t>Overall survival comparison of MOSCATO patients treated with a therapy targeting an alteration of their tumor. The 2 groups were built according to the number of targetable alterations the tumor harbored, only 1 alteration (the targeted alteration, group in red, N=56) and &gt;1 alteration (the targeted alteration + another targetable alteration, group in green, N=39)</w:t>
            </w:r>
            <w:r>
              <w:rPr>
                <w:rStyle w:val="NoSpacingChar"/>
              </w:rPr>
              <w:t>.</w:t>
            </w:r>
            <w:bookmarkEnd w:id="140"/>
            <w:bookmarkEnd w:id="141"/>
            <w:bookmarkEnd w:id="142"/>
          </w:p>
        </w:tc>
      </w:tr>
    </w:tbl>
    <w:p w14:paraId="43E1C8F7" w14:textId="77777777" w:rsidR="00A7186A" w:rsidRDefault="00A7186A" w:rsidP="00A7186A"/>
    <w:p w14:paraId="47E79142" w14:textId="77777777" w:rsidR="00A7186A" w:rsidRDefault="00A7186A" w:rsidP="00A7186A">
      <w:pPr>
        <w:pStyle w:val="Heading4"/>
      </w:pPr>
      <w:bookmarkStart w:id="143" w:name="_Toc468131462"/>
      <w:r>
        <w:t>Conclusion</w:t>
      </w:r>
      <w:bookmarkEnd w:id="143"/>
    </w:p>
    <w:p w14:paraId="19BC6F8A" w14:textId="1156C0F3" w:rsidR="00A7186A" w:rsidRDefault="00A7186A" w:rsidP="00294AC9">
      <w:pPr>
        <w:pStyle w:val="ListParagraph"/>
      </w:pPr>
      <w:r w:rsidRPr="007B3089">
        <w:t>We</w:t>
      </w:r>
      <w:r>
        <w:t xml:space="preserve"> have shown</w:t>
      </w:r>
      <w:r w:rsidRPr="007B3089">
        <w:t xml:space="preserve"> in this section that the co-</w:t>
      </w:r>
      <w:r w:rsidR="000606C1" w:rsidRPr="007B3089">
        <w:t>exist</w:t>
      </w:r>
      <w:r w:rsidR="000606C1">
        <w:t>ence</w:t>
      </w:r>
      <w:r>
        <w:t xml:space="preserve"> of</w:t>
      </w:r>
      <w:r w:rsidRPr="007B3089">
        <w:t xml:space="preserve"> alterations of different pathways </w:t>
      </w:r>
      <w:r>
        <w:t>have an impact on</w:t>
      </w:r>
      <w:r w:rsidRPr="007B3089">
        <w:t xml:space="preserve"> drug </w:t>
      </w:r>
      <w:r>
        <w:t>response,</w:t>
      </w:r>
      <w:r w:rsidRPr="007B3089">
        <w:t xml:space="preserve"> both in cell lines and patients. </w:t>
      </w:r>
      <w:r w:rsidR="00742119">
        <w:t>These</w:t>
      </w:r>
      <w:r>
        <w:t xml:space="preserve"> result</w:t>
      </w:r>
      <w:r w:rsidR="00742119">
        <w:t>s</w:t>
      </w:r>
      <w:r>
        <w:t xml:space="preserve"> demonstrated the limitation of </w:t>
      </w:r>
      <w:r w:rsidRPr="00A55F2A">
        <w:t xml:space="preserve">the </w:t>
      </w:r>
      <w:r w:rsidR="00742119">
        <w:t xml:space="preserve">therapeutic </w:t>
      </w:r>
      <w:r w:rsidRPr="00A55F2A">
        <w:t>decision making based on the identification of singular actionable aberration</w:t>
      </w:r>
      <w:r w:rsidR="00CF4350">
        <w:t>s</w:t>
      </w:r>
      <w:r>
        <w:t xml:space="preserve"> of a tumor</w:t>
      </w:r>
      <w:r w:rsidRPr="00A55F2A">
        <w:t xml:space="preserve"> and the </w:t>
      </w:r>
      <w:r w:rsidRPr="00A55F2A">
        <w:lastRenderedPageBreak/>
        <w:t xml:space="preserve">potential risk of drug resistance. Therefore, more complex decision roles/prediction algorithms are needed </w:t>
      </w:r>
      <w:r>
        <w:t>when</w:t>
      </w:r>
      <w:r w:rsidRPr="00A55F2A">
        <w:t xml:space="preserve"> multiple targets are identified. We then develop</w:t>
      </w:r>
      <w:r>
        <w:t>ed</w:t>
      </w:r>
      <w:r w:rsidRPr="00A55F2A">
        <w:t xml:space="preserve"> an integrated predictive mode</w:t>
      </w:r>
      <w:r w:rsidR="00CB343E">
        <w:t xml:space="preserve"> to identify more complex patterns of prediction. </w:t>
      </w:r>
    </w:p>
    <w:p w14:paraId="6D0FBD73" w14:textId="77777777" w:rsidR="00A7186A" w:rsidRDefault="00A7186A" w:rsidP="00294AC9">
      <w:pPr>
        <w:pStyle w:val="ListParagraph"/>
      </w:pPr>
    </w:p>
    <w:p w14:paraId="0FE3C716" w14:textId="77777777" w:rsidR="00A7186A" w:rsidRDefault="00A7186A" w:rsidP="00294AC9">
      <w:pPr>
        <w:pStyle w:val="ListParagraph"/>
      </w:pPr>
    </w:p>
    <w:p w14:paraId="750158EC" w14:textId="77777777" w:rsidR="00ED58B9" w:rsidRDefault="00ED58B9" w:rsidP="00294AC9">
      <w:pPr>
        <w:pStyle w:val="ListParagraph"/>
      </w:pPr>
    </w:p>
    <w:p w14:paraId="4F5883BB" w14:textId="77777777" w:rsidR="00ED58B9" w:rsidRDefault="00ED58B9" w:rsidP="00294AC9">
      <w:pPr>
        <w:pStyle w:val="ListParagraph"/>
      </w:pPr>
    </w:p>
    <w:p w14:paraId="11C27B7F" w14:textId="77777777" w:rsidR="00ED58B9" w:rsidRDefault="00ED58B9" w:rsidP="00294AC9">
      <w:pPr>
        <w:pStyle w:val="ListParagraph"/>
      </w:pPr>
    </w:p>
    <w:p w14:paraId="6D087374" w14:textId="77777777" w:rsidR="00ED58B9" w:rsidRDefault="00ED58B9" w:rsidP="00294AC9">
      <w:pPr>
        <w:pStyle w:val="ListParagraph"/>
      </w:pPr>
    </w:p>
    <w:p w14:paraId="78420B72" w14:textId="77777777" w:rsidR="00ED58B9" w:rsidRDefault="00ED58B9" w:rsidP="00294AC9">
      <w:pPr>
        <w:pStyle w:val="ListParagraph"/>
      </w:pPr>
    </w:p>
    <w:p w14:paraId="18BDFA3F" w14:textId="77777777" w:rsidR="00ED58B9" w:rsidRDefault="00ED58B9" w:rsidP="00294AC9">
      <w:pPr>
        <w:pStyle w:val="ListParagraph"/>
      </w:pPr>
    </w:p>
    <w:p w14:paraId="4B35F0AB" w14:textId="77777777" w:rsidR="00ED58B9" w:rsidRDefault="00ED58B9" w:rsidP="00294AC9">
      <w:pPr>
        <w:pStyle w:val="ListParagraph"/>
      </w:pPr>
    </w:p>
    <w:p w14:paraId="6F5EA948" w14:textId="77777777" w:rsidR="00ED58B9" w:rsidRDefault="00ED58B9" w:rsidP="00294AC9">
      <w:pPr>
        <w:pStyle w:val="ListParagraph"/>
      </w:pPr>
    </w:p>
    <w:p w14:paraId="1D913535" w14:textId="77777777" w:rsidR="00ED58B9" w:rsidRDefault="00ED58B9" w:rsidP="00294AC9">
      <w:pPr>
        <w:pStyle w:val="ListParagraph"/>
      </w:pPr>
    </w:p>
    <w:p w14:paraId="66B2E414" w14:textId="77777777" w:rsidR="00ED58B9" w:rsidRDefault="00ED58B9" w:rsidP="00294AC9">
      <w:pPr>
        <w:pStyle w:val="ListParagraph"/>
      </w:pPr>
    </w:p>
    <w:p w14:paraId="77E4CB73" w14:textId="77777777" w:rsidR="00ED58B9" w:rsidRDefault="00ED58B9" w:rsidP="00294AC9">
      <w:pPr>
        <w:pStyle w:val="ListParagraph"/>
      </w:pPr>
    </w:p>
    <w:p w14:paraId="1F5DE21B" w14:textId="77777777" w:rsidR="00ED58B9" w:rsidRDefault="00ED58B9" w:rsidP="00294AC9">
      <w:pPr>
        <w:pStyle w:val="ListParagraph"/>
      </w:pPr>
    </w:p>
    <w:p w14:paraId="6FB7EBDD" w14:textId="77777777" w:rsidR="00ED58B9" w:rsidRDefault="00ED58B9" w:rsidP="00294AC9">
      <w:pPr>
        <w:pStyle w:val="ListParagraph"/>
      </w:pPr>
    </w:p>
    <w:p w14:paraId="7DE0771D" w14:textId="77777777" w:rsidR="00ED58B9" w:rsidRDefault="00ED58B9" w:rsidP="00294AC9">
      <w:pPr>
        <w:pStyle w:val="ListParagraph"/>
      </w:pPr>
    </w:p>
    <w:p w14:paraId="2746A13A" w14:textId="77777777" w:rsidR="00ED58B9" w:rsidRDefault="00ED58B9" w:rsidP="00294AC9">
      <w:pPr>
        <w:pStyle w:val="ListParagraph"/>
      </w:pPr>
    </w:p>
    <w:p w14:paraId="5BA3F420" w14:textId="77777777" w:rsidR="00ED58B9" w:rsidRDefault="00ED58B9" w:rsidP="00294AC9">
      <w:pPr>
        <w:pStyle w:val="ListParagraph"/>
      </w:pPr>
    </w:p>
    <w:p w14:paraId="3BD96975" w14:textId="77777777" w:rsidR="00ED58B9" w:rsidRDefault="00ED58B9" w:rsidP="00294AC9">
      <w:pPr>
        <w:pStyle w:val="ListParagraph"/>
      </w:pPr>
    </w:p>
    <w:p w14:paraId="1EAF94AF" w14:textId="77777777" w:rsidR="00ED58B9" w:rsidRDefault="00ED58B9" w:rsidP="00294AC9">
      <w:pPr>
        <w:pStyle w:val="ListParagraph"/>
      </w:pPr>
    </w:p>
    <w:p w14:paraId="50E7B59F" w14:textId="77777777" w:rsidR="00ED58B9" w:rsidRDefault="00ED58B9" w:rsidP="00294AC9">
      <w:pPr>
        <w:pStyle w:val="ListParagraph"/>
      </w:pPr>
    </w:p>
    <w:p w14:paraId="642F6981" w14:textId="77777777" w:rsidR="00ED58B9" w:rsidRDefault="00ED58B9" w:rsidP="00294AC9">
      <w:pPr>
        <w:pStyle w:val="ListParagraph"/>
      </w:pPr>
    </w:p>
    <w:p w14:paraId="30595675" w14:textId="0B1A7426" w:rsidR="00A7186A" w:rsidRDefault="00A7186A" w:rsidP="00A7186A">
      <w:pPr>
        <w:pStyle w:val="Heading3"/>
        <w:rPr>
          <w:ins w:id="144" w:author="yu fu" w:date="2016-11-29T14:13:00Z"/>
        </w:rPr>
      </w:pPr>
      <w:bookmarkStart w:id="145" w:name="_Toc464071779"/>
      <w:bookmarkStart w:id="146" w:name="_Toc468131463"/>
      <w:r>
        <w:lastRenderedPageBreak/>
        <w:t>An integrated predictive model to identify predictive biomarkers</w:t>
      </w:r>
      <w:bookmarkEnd w:id="145"/>
      <w:bookmarkEnd w:id="146"/>
    </w:p>
    <w:p w14:paraId="4F8B119A" w14:textId="08C5A43D" w:rsidR="009F12D6" w:rsidRPr="009F12D6" w:rsidRDefault="009F12D6" w:rsidP="009B549B">
      <w:pPr>
        <w:pStyle w:val="ListParagraph"/>
        <w:rPr>
          <w:rPrChange w:id="147" w:author="yu fu" w:date="2016-11-29T14:13:00Z">
            <w:rPr/>
          </w:rPrChange>
        </w:rPr>
        <w:pPrChange w:id="148" w:author="yu fu" w:date="2016-11-29T14:24:00Z">
          <w:pPr>
            <w:pStyle w:val="Heading3"/>
          </w:pPr>
        </w:pPrChange>
      </w:pPr>
      <w:ins w:id="149" w:author="yu fu" w:date="2016-11-29T14:13:00Z">
        <w:r>
          <w:t xml:space="preserve">As discussed in the </w:t>
        </w:r>
        <w:r w:rsidR="009B549B">
          <w:t>introduction, Random F</w:t>
        </w:r>
        <w:r>
          <w:t xml:space="preserve">orest </w:t>
        </w:r>
      </w:ins>
      <w:ins w:id="150" w:author="yu fu" w:date="2016-11-29T14:17:00Z">
        <w:r>
          <w:t xml:space="preserve">has many </w:t>
        </w:r>
      </w:ins>
      <w:ins w:id="151" w:author="yu fu" w:date="2016-11-29T14:18:00Z">
        <w:r>
          <w:t>advantages</w:t>
        </w:r>
      </w:ins>
      <w:ins w:id="152" w:author="yu fu" w:date="2016-11-29T14:17:00Z">
        <w:r>
          <w:t xml:space="preserve"> in predictive modeling. </w:t>
        </w:r>
      </w:ins>
      <w:ins w:id="153" w:author="yu fu" w:date="2016-11-29T14:25:00Z">
        <w:r w:rsidR="009B549B">
          <w:t>RF</w:t>
        </w:r>
      </w:ins>
      <w:ins w:id="154" w:author="yu fu" w:date="2016-11-29T14:17:00Z">
        <w:r>
          <w:t xml:space="preserve"> </w:t>
        </w:r>
      </w:ins>
      <w:ins w:id="155" w:author="yu fu" w:date="2016-11-29T14:19:00Z">
        <w:r>
          <w:t xml:space="preserve">is easy to use with </w:t>
        </w:r>
      </w:ins>
      <w:ins w:id="156" w:author="yu fu" w:date="2016-11-29T14:13:00Z">
        <w:r w:rsidR="009B549B">
          <w:t>few parameters to tune;</w:t>
        </w:r>
        <w:r>
          <w:t xml:space="preserve"> </w:t>
        </w:r>
      </w:ins>
      <w:ins w:id="157" w:author="yu fu" w:date="2016-11-29T14:19:00Z">
        <w:r>
          <w:t xml:space="preserve">there is </w:t>
        </w:r>
      </w:ins>
      <w:ins w:id="158" w:author="yu fu" w:date="2016-11-29T14:17:00Z">
        <w:r>
          <w:t xml:space="preserve">no </w:t>
        </w:r>
      </w:ins>
      <w:ins w:id="159" w:author="yu fu" w:date="2016-11-29T14:19:00Z">
        <w:r>
          <w:t xml:space="preserve">prior assumption about the </w:t>
        </w:r>
      </w:ins>
      <w:ins w:id="160" w:author="yu fu" w:date="2016-11-29T14:17:00Z">
        <w:r>
          <w:t xml:space="preserve">relationship between the predictors and the variable to predict and the feature importance provided by </w:t>
        </w:r>
      </w:ins>
      <w:ins w:id="161" w:author="yu fu" w:date="2016-11-29T14:25:00Z">
        <w:r w:rsidR="009B549B">
          <w:t xml:space="preserve">RF </w:t>
        </w:r>
      </w:ins>
      <w:ins w:id="162" w:author="yu fu" w:date="2016-11-29T14:17:00Z">
        <w:r>
          <w:t xml:space="preserve">model is </w:t>
        </w:r>
      </w:ins>
      <w:ins w:id="163" w:author="yu fu" w:date="2016-11-29T14:20:00Z">
        <w:r>
          <w:t>extremely</w:t>
        </w:r>
      </w:ins>
      <w:ins w:id="164" w:author="yu fu" w:date="2016-11-29T14:17:00Z">
        <w:r>
          <w:t xml:space="preserve"> </w:t>
        </w:r>
      </w:ins>
      <w:ins w:id="165" w:author="yu fu" w:date="2016-11-29T14:20:00Z">
        <w:r>
          <w:t xml:space="preserve">useful for predictive biomarker selection. </w:t>
        </w:r>
      </w:ins>
      <w:ins w:id="166" w:author="yu fu" w:date="2016-11-29T14:21:00Z">
        <w:r w:rsidR="009B549B">
          <w:t xml:space="preserve">We therefore choose </w:t>
        </w:r>
      </w:ins>
      <w:ins w:id="167" w:author="yu fu" w:date="2016-11-29T14:25:00Z">
        <w:r w:rsidR="009B549B">
          <w:t>RF</w:t>
        </w:r>
      </w:ins>
      <w:ins w:id="168" w:author="yu fu" w:date="2016-11-29T14:21:00Z">
        <w:r w:rsidR="009B549B">
          <w:t xml:space="preserve"> as the main predictive model. Due </w:t>
        </w:r>
      </w:ins>
      <w:ins w:id="169" w:author="yu fu" w:date="2016-11-29T14:22:00Z">
        <w:r w:rsidR="009B549B">
          <w:t>to missing data and noise in the drug response data, we added one step of regenerating the drug response before applying random</w:t>
        </w:r>
      </w:ins>
      <w:ins w:id="170" w:author="yu fu" w:date="2016-11-29T14:23:00Z">
        <w:r w:rsidR="009B549B">
          <w:t xml:space="preserve"> </w:t>
        </w:r>
      </w:ins>
      <w:ins w:id="171" w:author="yu fu" w:date="2016-11-29T14:22:00Z">
        <w:r w:rsidR="009B549B">
          <w:t>forest</w:t>
        </w:r>
      </w:ins>
      <w:ins w:id="172" w:author="yu fu" w:date="2016-11-29T14:23:00Z">
        <w:r w:rsidR="009B549B">
          <w:t xml:space="preserve"> in order to more accurately identify predictive biomarkers. </w:t>
        </w:r>
      </w:ins>
      <w:ins w:id="173" w:author="yu fu" w:date="2016-11-29T14:22:00Z">
        <w:r w:rsidR="009B549B">
          <w:t xml:space="preserve"> </w:t>
        </w:r>
      </w:ins>
    </w:p>
    <w:p w14:paraId="6E569A92" w14:textId="77777777" w:rsidR="00A7186A" w:rsidRPr="007B3089" w:rsidRDefault="00A7186A" w:rsidP="00A7186A">
      <w:pPr>
        <w:rPr>
          <w:b/>
        </w:rPr>
      </w:pPr>
    </w:p>
    <w:p w14:paraId="0B74CB9A" w14:textId="77777777" w:rsidR="00A7186A" w:rsidRDefault="00A7186A" w:rsidP="00A7186A">
      <w:pPr>
        <w:pStyle w:val="Heading4"/>
      </w:pPr>
      <w:bookmarkStart w:id="174" w:name="_Toc468131464"/>
      <w:r>
        <w:t>Regenerating drug response using gene expression data</w:t>
      </w:r>
      <w:bookmarkEnd w:id="174"/>
      <w:r>
        <w:t xml:space="preserve"> </w:t>
      </w:r>
    </w:p>
    <w:p w14:paraId="48620859" w14:textId="3BCBD758" w:rsidR="00ED58B9" w:rsidRDefault="00A7186A" w:rsidP="00294AC9">
      <w:pPr>
        <w:pStyle w:val="ListParagraph"/>
        <w:rPr>
          <w:ins w:id="175" w:author="yu fu" w:date="2016-11-29T14:27:00Z"/>
        </w:rPr>
      </w:pPr>
      <w:r>
        <w:t>One study has compared the data available in GDSC and CCLE and has shown an inconsistency in the drug response data for the drugs and cell lines shared by the two l</w:t>
      </w:r>
      <w:r w:rsidRPr="009214B1">
        <w:t>arge</w:t>
      </w:r>
      <w:r>
        <w:t>-scale cell line data</w:t>
      </w:r>
      <w:r w:rsidRPr="009214B1">
        <w:t>set</w:t>
      </w:r>
      <w:r>
        <w:t xml:space="preserve">s </w:t>
      </w:r>
      <w:r>
        <w:fldChar w:fldCharType="begin"/>
      </w:r>
      <w:r>
        <w:instrText xml:space="preserve"> ADDIN EN.CITE &lt;EndNote&gt;&lt;Cite&gt;&lt;Author&gt;Haibe-Kains&lt;/Author&gt;&lt;Year&gt;2013&lt;/Year&gt;&lt;IDText&gt;Inconsistency in large pharmacogenomic studies&lt;/IDText&gt;&lt;DisplayText&gt;(Haibe-Kains, et al. 2013)&lt;/DisplayText&gt;&lt;record&gt;&lt;dates&gt;&lt;pub-dates&gt;&lt;date&gt;Dec&lt;/date&gt;&lt;/pub-dates&gt;&lt;year&gt;2013&lt;/year&gt;&lt;/dates&gt;&lt;keywords&gt;&lt;keyword&gt;Antineoplastic Agents&lt;/keyword&gt;&lt;keyword&gt;Area Under Curve&lt;/keyword&gt;&lt;keyword&gt;Cell Line&lt;/keyword&gt;&lt;keyword&gt;Drug Resistance, Neoplasm&lt;/keyword&gt;&lt;keyword&gt;Gene Expression Profiling&lt;/keyword&gt;&lt;keyword&gt;Genome, Human&lt;/keyword&gt;&lt;keyword&gt;Humans&lt;/keyword&gt;&lt;keyword&gt;Inhibitory Concentration 50&lt;/keyword&gt;&lt;keyword&gt;Neoplasms&lt;/keyword&gt;&lt;keyword&gt;Pharmacogenetics&lt;/keyword&gt;&lt;keyword&gt;Reproducibility of Results&lt;/keyword&gt;&lt;/keywords&gt;&lt;urls&gt;&lt;related-urls&gt;&lt;url&gt;https://www.ncbi.nlm.nih.gov/pubmed/24284626&lt;/url&gt;&lt;/related-urls&gt;&lt;/urls&gt;&lt;isbn&gt;1476-4687&lt;/isbn&gt;&lt;custom2&gt;PMC4237165&lt;/custom2&gt;&lt;titles&gt;&lt;title&gt;Inconsistency in large pharmacogenomic studies&lt;/title&gt;&lt;secondary-title&gt;Nature&lt;/secondary-title&gt;&lt;/titles&gt;&lt;pages&gt;389-93&lt;/pages&gt;&lt;number&gt;7480&lt;/number&gt;&lt;contributors&gt;&lt;authors&gt;&lt;author&gt;Haibe-Kains, B.&lt;/author&gt;&lt;author&gt;El-Hachem, N.&lt;/author&gt;&lt;author&gt;Birkbak, N. J.&lt;/author&gt;&lt;author&gt;Jin, A. C.&lt;/author&gt;&lt;author&gt;Beck, A. H.&lt;/author&gt;&lt;author&gt;Aerts, H. J.&lt;/author&gt;&lt;author&gt;Quackenbush, J.&lt;/author&gt;&lt;/authors&gt;&lt;/contributors&gt;&lt;language&gt;eng&lt;/language&gt;&lt;added-date format="utc"&gt;1475765864&lt;/added-date&gt;&lt;ref-type name="Journal Article"&gt;17&lt;/ref-type&gt;&lt;rec-number&gt;98&lt;/rec-number&gt;&lt;last-updated-date format="utc"&gt;1475765864&lt;/last-updated-date&gt;&lt;accession-num&gt;24284626&lt;/accession-num&gt;&lt;electronic-resource-num&gt;10.1038/nature12831&lt;/electronic-resource-num&gt;&lt;volume&gt;504&lt;/volume&gt;&lt;/record&gt;&lt;/Cite&gt;&lt;/EndNote&gt;</w:instrText>
      </w:r>
      <w:r>
        <w:fldChar w:fldCharType="separate"/>
      </w:r>
      <w:r>
        <w:rPr>
          <w:noProof/>
        </w:rPr>
        <w:t>(Haibe-Kains, et al. 2013)</w:t>
      </w:r>
      <w:r>
        <w:fldChar w:fldCharType="end"/>
      </w:r>
      <w:r>
        <w:t>. They have shown that while the genomic data, especially the gene expression data, of the shared cell lines was highly correlated, the drug response data of the 15 common drugs</w:t>
      </w:r>
      <w:r w:rsidR="00CF4350">
        <w:t xml:space="preserve"> (</w:t>
      </w:r>
      <w:fldSimple w:instr=" REF _Ref464578452 ">
        <w:r w:rsidR="0088566C">
          <w:t xml:space="preserve">Table </w:t>
        </w:r>
        <w:r w:rsidR="0088566C">
          <w:rPr>
            <w:noProof/>
          </w:rPr>
          <w:t>4</w:t>
        </w:r>
      </w:fldSimple>
      <w:r w:rsidR="00CF4350">
        <w:t>)</w:t>
      </w:r>
      <w:r>
        <w:t xml:space="preserve"> was poorly correlated. The inconsistency of the drug response in the two data sets could be a result of different drug screenings and measuring methods. Meanwhile numerous studies have shown that gene expression data is one of the most accurate data set to predict drug response in cell lines and in patients </w:t>
      </w:r>
      <w:r>
        <w:fldChar w:fldCharType="begin">
          <w:fldData xml:space="preserve">PEVuZE5vdGU+PENpdGU+PEF1dGhvcj5HZWVsZWhlcjwvQXV0aG9yPjxZZWFyPjIwMTQ8L1llYXI+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</w:fldData>
        </w:fldChar>
      </w:r>
      <w:r>
        <w:instrText xml:space="preserve"> ADDIN EN.CITE </w:instrText>
      </w:r>
      <w:r>
        <w:fldChar w:fldCharType="begin">
          <w:fldData xml:space="preserve">PEVuZE5vdGU+PENpdGU+PEF1dGhvcj5HZWVsZWhlcjwvQXV0aG9yPjxZZWFyPjIwMTQ8L1llYXI+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</w:fldData>
        </w:fldChar>
      </w:r>
      <w:r>
        <w:instrText xml:space="preserve"> ADDIN EN.CITE.DATA </w:instrText>
      </w:r>
      <w:r>
        <w:fldChar w:fldCharType="end"/>
      </w:r>
      <w:r>
        <w:fldChar w:fldCharType="separate"/>
      </w:r>
      <w:r>
        <w:rPr>
          <w:noProof/>
        </w:rPr>
        <w:t>(Geeleher, Cox, and Huang 2014; Dong, et al. 2015; Costello, et al. 2014)</w:t>
      </w:r>
      <w:r>
        <w:fldChar w:fldCharType="end"/>
      </w:r>
      <w:r>
        <w:t xml:space="preserve">. </w:t>
      </w:r>
    </w:p>
    <w:p w14:paraId="68DED79D" w14:textId="77777777" w:rsidR="00823B44" w:rsidRDefault="00823B44" w:rsidP="00294AC9">
      <w:pPr>
        <w:pStyle w:val="ListParagraph"/>
      </w:pPr>
    </w:p>
    <w:p w14:paraId="73E72A60" w14:textId="77777777" w:rsidR="00ED58B9" w:rsidRDefault="00ED58B9" w:rsidP="00294AC9">
      <w:pPr>
        <w:pStyle w:val="ListParagraph"/>
      </w:pPr>
    </w:p>
    <w:tbl>
      <w:tblPr>
        <w:tblStyle w:val="TableGrid"/>
        <w:tblW w:w="0" w:type="auto"/>
        <w:tblInd w:w="420" w:type="dxa"/>
        <w:tblLook w:val="04A0" w:firstRow="1" w:lastRow="0" w:firstColumn="1" w:lastColumn="0" w:noHBand="0" w:noVBand="1"/>
      </w:tblPr>
      <w:tblGrid>
        <w:gridCol w:w="8516"/>
      </w:tblGrid>
      <w:tr w:rsidR="00A7186A" w14:paraId="43AE1C43" w14:textId="77777777" w:rsidTr="00C32AEE">
        <w:tc>
          <w:tcPr>
            <w:tcW w:w="8516" w:type="dxa"/>
            <w:tcBorders>
              <w:top w:val="nil"/>
              <w:left w:val="nil"/>
              <w:bottom w:val="nil"/>
              <w:right w:val="nil"/>
            </w:tcBorders>
          </w:tcPr>
          <w:p w14:paraId="76764104" w14:textId="5A4E36AE" w:rsidR="00A7186A" w:rsidRDefault="00A7186A" w:rsidP="001D1546">
            <w:pPr>
              <w:pStyle w:val="Caption"/>
              <w:ind w:left="170"/>
              <w:rPr>
                <w:szCs w:val="22"/>
              </w:rPr>
            </w:pPr>
            <w:bookmarkStart w:id="176" w:name="_Ref464578452"/>
            <w:bookmarkStart w:id="177" w:name="_Toc463879987"/>
            <w:bookmarkStart w:id="178" w:name="_Toc464071835"/>
            <w:bookmarkStart w:id="179" w:name="_Toc464602383"/>
            <w:bookmarkStart w:id="180" w:name="_Toc464603568"/>
            <w:r>
              <w:lastRenderedPageBreak/>
              <w:t xml:space="preserve">Table </w:t>
            </w:r>
            <w:fldSimple w:instr=" SEQ Table \* ARABIC ">
              <w:r w:rsidR="0088566C">
                <w:rPr>
                  <w:noProof/>
                </w:rPr>
                <w:t>4</w:t>
              </w:r>
            </w:fldSimple>
            <w:bookmarkEnd w:id="176"/>
            <w:r>
              <w:t xml:space="preserve">. </w:t>
            </w:r>
            <w:r w:rsidRPr="00E4642C">
              <w:rPr>
                <w:rStyle w:val="NoSpacingChar"/>
              </w:rPr>
              <w:t>Drugs in common between GDSC and CCLE</w:t>
            </w:r>
            <w:bookmarkEnd w:id="177"/>
            <w:bookmarkEnd w:id="178"/>
            <w:bookmarkEnd w:id="179"/>
            <w:bookmarkEnd w:id="180"/>
            <w:r w:rsidRPr="009214B1">
              <w:rPr>
                <w:szCs w:val="22"/>
              </w:rPr>
              <w:t xml:space="preserve"> </w:t>
            </w:r>
          </w:p>
          <w:p w14:paraId="31A936F5" w14:textId="0209CE9E" w:rsidR="00A7186A" w:rsidRDefault="008E0866" w:rsidP="00294AC9">
            <w:pPr>
              <w:pStyle w:val="ListParagraph"/>
            </w:pPr>
            <w:r>
              <w:t xml:space="preserve">       </w:t>
            </w:r>
            <w:r w:rsidR="00A7186A" w:rsidRPr="009214B1">
              <w:rPr>
                <w:noProof/>
              </w:rPr>
              <w:drawing>
                <wp:inline distT="0" distB="0" distL="0" distR="0" wp14:anchorId="5D1468FB" wp14:editId="730C58B8">
                  <wp:extent cx="4581102" cy="25466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5drugs.png"/>
                          <pic:cNvPicPr/>
                        </pic:nvPicPr>
                        <pic:blipFill>
                          <a:blip r:embed="rId43">
                            <a:extLst>
                              <a:ext uri="{28A0092B-C50C-407E-A947-70E740481C1C}">
                                <a14:useLocalDpi xmlns:a14="http://schemas.microsoft.com/office/drawing/2010/main" val="0"/>
                              </a:ext>
                            </a:extLst>
                          </a:blip>
                          <a:stretch>
                            <a:fillRect/>
                          </a:stretch>
                        </pic:blipFill>
                        <pic:spPr>
                          <a:xfrm>
                            <a:off x="0" y="0"/>
                            <a:ext cx="4595358" cy="2554576"/>
                          </a:xfrm>
                          <a:prstGeom prst="rect">
                            <a:avLst/>
                          </a:prstGeom>
                        </pic:spPr>
                      </pic:pic>
                    </a:graphicData>
                  </a:graphic>
                </wp:inline>
              </w:drawing>
            </w:r>
          </w:p>
        </w:tc>
      </w:tr>
    </w:tbl>
    <w:p w14:paraId="097F0638" w14:textId="77777777" w:rsidR="00A7186A" w:rsidRDefault="00A7186A" w:rsidP="00294AC9">
      <w:pPr>
        <w:pStyle w:val="ListParagraph"/>
      </w:pPr>
    </w:p>
    <w:p w14:paraId="691E3795" w14:textId="77777777" w:rsidR="00A7186A" w:rsidRDefault="00A7186A" w:rsidP="00294AC9">
      <w:pPr>
        <w:pStyle w:val="ListParagraph"/>
      </w:pPr>
    </w:p>
    <w:p w14:paraId="47473388" w14:textId="741EAF3A" w:rsidR="00A7186A" w:rsidRDefault="00A7186A" w:rsidP="00294AC9">
      <w:pPr>
        <w:pStyle w:val="ListParagraph"/>
      </w:pPr>
      <w:r>
        <w:t xml:space="preserve">In order to select predictive biomarkers accurately, we need to overcome the inconsistency problem between the two data sets as well as the problem of a </w:t>
      </w:r>
      <w:r w:rsidR="002A667C">
        <w:t>high</w:t>
      </w:r>
      <w:r>
        <w:t xml:space="preserve"> number of missing values in the drug response data. </w:t>
      </w:r>
      <w:r w:rsidR="00701523">
        <w:t>To this end, w</w:t>
      </w:r>
      <w:r>
        <w:t>e used the gene expression data of the 2,000 genes with the highest variance as predictors to regenerate the drug response (AUC) for each cell line and each drug. As one of our goal is to identify biomarkers related to the sensitivity or resistance to anti-cancer drugs, the continuous drug response data was also transformed into to 3 categories based on their data statistic</w:t>
      </w:r>
      <w:r w:rsidR="00A91DCB">
        <w:t xml:space="preserve"> (</w:t>
      </w:r>
      <w:fldSimple w:instr=" REF _Ref464579791 ">
        <w:r w:rsidR="0088566C">
          <w:t xml:space="preserve">Figure </w:t>
        </w:r>
        <w:r w:rsidR="0088566C">
          <w:rPr>
            <w:noProof/>
          </w:rPr>
          <w:t>24</w:t>
        </w:r>
      </w:fldSimple>
      <w:r w:rsidR="00A91DCB">
        <w:t>)</w:t>
      </w:r>
      <w:r>
        <w:t xml:space="preserve">: </w:t>
      </w:r>
    </w:p>
    <w:p w14:paraId="1190D189" w14:textId="77777777" w:rsidR="00A7186A" w:rsidRDefault="00A7186A" w:rsidP="00294AC9">
      <w:pPr>
        <w:pStyle w:val="ListParagraph"/>
        <w:numPr>
          <w:ilvl w:val="0"/>
          <w:numId w:val="12"/>
        </w:numPr>
      </w:pPr>
      <w:r>
        <w:t xml:space="preserve">Sensitive: AUC &lt; mean(AUC) – sd(AUC); </w:t>
      </w:r>
    </w:p>
    <w:p w14:paraId="7BC3222C" w14:textId="77777777" w:rsidR="00A7186A" w:rsidRDefault="00A7186A" w:rsidP="00294AC9">
      <w:pPr>
        <w:pStyle w:val="ListParagraph"/>
        <w:numPr>
          <w:ilvl w:val="0"/>
          <w:numId w:val="12"/>
        </w:numPr>
      </w:pPr>
      <w:r>
        <w:t>Resistant: AUC &gt;</w:t>
      </w:r>
      <w:r w:rsidRPr="00936F27">
        <w:t xml:space="preserve"> mean(AUC) </w:t>
      </w:r>
      <w:r>
        <w:t>+</w:t>
      </w:r>
      <w:r w:rsidRPr="00936F27">
        <w:t xml:space="preserve"> sd(AUC);</w:t>
      </w:r>
      <w:r>
        <w:t xml:space="preserve"> </w:t>
      </w:r>
    </w:p>
    <w:p w14:paraId="0802F50A" w14:textId="77777777" w:rsidR="00A7186A" w:rsidRDefault="00A7186A" w:rsidP="00294AC9">
      <w:pPr>
        <w:pStyle w:val="ListParagraph"/>
        <w:numPr>
          <w:ilvl w:val="0"/>
          <w:numId w:val="12"/>
        </w:numPr>
      </w:pPr>
      <w:r>
        <w:t>Intermediate: other.</w:t>
      </w:r>
    </w:p>
    <w:p w14:paraId="3898A13A" w14:textId="4CDAE2B8" w:rsidR="00F70B14" w:rsidRDefault="00F70B14" w:rsidP="00F70B14">
      <w:pPr>
        <w:pStyle w:val="ListParagraph"/>
        <w:ind w:left="1500"/>
      </w:pPr>
      <w:r>
        <w:t>(sd = standard deviation)</w:t>
      </w:r>
    </w:p>
    <w:p w14:paraId="7462929B" w14:textId="77777777" w:rsidR="00011979" w:rsidRDefault="00011979" w:rsidP="00011979">
      <w:pPr>
        <w:ind w:left="1140"/>
      </w:pPr>
    </w:p>
    <w:tbl>
      <w:tblPr>
        <w:tblStyle w:val="TableGrid"/>
        <w:tblW w:w="0" w:type="auto"/>
        <w:tblInd w:w="578" w:type="dxa"/>
        <w:tblLook w:val="04A0" w:firstRow="1" w:lastRow="0" w:firstColumn="1" w:lastColumn="0" w:noHBand="0" w:noVBand="1"/>
      </w:tblPr>
      <w:tblGrid>
        <w:gridCol w:w="8427"/>
      </w:tblGrid>
      <w:tr w:rsidR="00011979" w14:paraId="664DE753" w14:textId="77777777" w:rsidTr="008E0866">
        <w:tc>
          <w:tcPr>
            <w:tcW w:w="8516" w:type="dxa"/>
            <w:tcBorders>
              <w:top w:val="nil"/>
              <w:left w:val="nil"/>
              <w:bottom w:val="nil"/>
              <w:right w:val="nil"/>
            </w:tcBorders>
          </w:tcPr>
          <w:p w14:paraId="50A65FEB" w14:textId="4D482C29" w:rsidR="00011979" w:rsidRDefault="008E0866" w:rsidP="00011979">
            <w:pPr>
              <w:keepNext/>
              <w:jc w:val="center"/>
            </w:pPr>
            <w:r>
              <w:lastRenderedPageBreak/>
              <w:t xml:space="preserve">    </w:t>
            </w:r>
            <w:r w:rsidR="00011979">
              <w:rPr>
                <w:noProof/>
              </w:rPr>
              <w:drawing>
                <wp:inline distT="0" distB="0" distL="0" distR="0" wp14:anchorId="461F21D6" wp14:editId="3361E164">
                  <wp:extent cx="5270500" cy="1431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2f.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1431290"/>
                          </a:xfrm>
                          <a:prstGeom prst="rect">
                            <a:avLst/>
                          </a:prstGeom>
                        </pic:spPr>
                      </pic:pic>
                    </a:graphicData>
                  </a:graphic>
                </wp:inline>
              </w:drawing>
            </w:r>
          </w:p>
          <w:p w14:paraId="2AFA7B03" w14:textId="000999BD" w:rsidR="00011979" w:rsidRDefault="00011979" w:rsidP="005C0B54">
            <w:pPr>
              <w:pStyle w:val="Caption"/>
              <w:ind w:left="113" w:right="113"/>
              <w:jc w:val="left"/>
            </w:pPr>
            <w:bookmarkStart w:id="181" w:name="_Ref464579791"/>
            <w:bookmarkStart w:id="182" w:name="_Toc464602362"/>
            <w:bookmarkStart w:id="183" w:name="_Toc464603691"/>
            <w:r>
              <w:t xml:space="preserve">Figure </w:t>
            </w:r>
            <w:fldSimple w:instr=" SEQ Figure \* ARABIC ">
              <w:r w:rsidR="0088566C">
                <w:rPr>
                  <w:noProof/>
                </w:rPr>
                <w:t>24</w:t>
              </w:r>
            </w:fldSimple>
            <w:bookmarkEnd w:id="181"/>
            <w:r>
              <w:t xml:space="preserve">. </w:t>
            </w:r>
            <w:r w:rsidRPr="00E133C5">
              <w:rPr>
                <w:rStyle w:val="NoSpacingChar"/>
              </w:rPr>
              <w:t>Distribution of the drug response of cell lines and transformation of continuous data to categorical</w:t>
            </w:r>
            <w:r>
              <w:rPr>
                <w:rStyle w:val="NoSpacingChar"/>
              </w:rPr>
              <w:t xml:space="preserve"> (data from GDSC)</w:t>
            </w:r>
            <w:r w:rsidRPr="00E133C5">
              <w:rPr>
                <w:rStyle w:val="NoSpacingChar"/>
              </w:rPr>
              <w:t>.</w:t>
            </w:r>
            <w:bookmarkEnd w:id="182"/>
            <w:bookmarkEnd w:id="183"/>
          </w:p>
        </w:tc>
      </w:tr>
    </w:tbl>
    <w:p w14:paraId="3759A01C" w14:textId="77777777" w:rsidR="00A7186A" w:rsidRDefault="00A7186A" w:rsidP="00294AC9">
      <w:pPr>
        <w:pStyle w:val="ListParagraph"/>
      </w:pPr>
    </w:p>
    <w:p w14:paraId="04603143" w14:textId="11DDC64B" w:rsidR="00A7186A" w:rsidRDefault="00A7186A" w:rsidP="00294AC9">
      <w:pPr>
        <w:pStyle w:val="ListParagraph"/>
      </w:pPr>
      <w:r>
        <w:t xml:space="preserve">Four </w:t>
      </w:r>
      <w:r w:rsidRPr="00E133C5">
        <w:t>popular</w:t>
      </w:r>
      <w:r w:rsidR="0059185F">
        <w:t xml:space="preserve"> machine learning methods namely</w:t>
      </w:r>
      <w:r w:rsidRPr="00E133C5">
        <w:t xml:space="preserve"> Elastic net</w:t>
      </w:r>
      <w:r>
        <w:t xml:space="preserve"> </w:t>
      </w:r>
      <w:r w:rsidRPr="00E133C5">
        <w:fldChar w:fldCharType="begin"/>
      </w:r>
      <w:r w:rsidRPr="00E133C5">
        <w:instrText xml:space="preserve"> ADDIN EN.CITE &lt;EndNote&gt;&lt;Cite&gt;&lt;Author&gt;Zou&lt;/Author&gt;&lt;Year&gt;2005&lt;/Year&gt;&lt;IDText&gt;Regularization and variable selection via the elastic net&lt;/IDText&gt;&lt;DisplayText&gt;(Zou and Hastie 2005)&lt;/DisplayText&gt;&lt;record&gt;&lt;titles&gt;&lt;title&gt;Regularization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format="utc"&gt;1475430051&lt;/last-updated-date&gt;&lt;/record&gt;&lt;/Cite&gt;&lt;/EndNote&gt;</w:instrText>
      </w:r>
      <w:r w:rsidRPr="00E133C5">
        <w:fldChar w:fldCharType="separate"/>
      </w:r>
      <w:r w:rsidRPr="00E133C5">
        <w:t>(Zou and Hastie 2005)</w:t>
      </w:r>
      <w:r w:rsidRPr="00E133C5">
        <w:fldChar w:fldCharType="end"/>
      </w:r>
      <w:r w:rsidRPr="00E133C5">
        <w:t>, Support Vector Machine</w:t>
      </w:r>
      <w:r>
        <w:t xml:space="preserve"> </w:t>
      </w:r>
      <w:r>
        <w:fldChar w:fldCharType="begin"/>
      </w:r>
      <w:r w:rsidR="00C71E19">
        <w:instrText xml:space="preserve"> ADDIN EN.CITE &lt;EndNote&gt;&lt;Cite&gt;&lt;Author&gt;Ingo&lt;/Author&gt;&lt;Year&gt;2008&lt;/Year&gt;&lt;IDText&gt;Support Vector Machines&lt;/IDText&gt;&lt;DisplayText&gt;(Steinwart and Christmann 2008)&lt;/DisplayText&gt;&lt;record&gt;&lt;titles&gt;&lt;title&gt;Support Vector Machines&lt;/title&gt;&lt;/titles&gt;&lt;contributors&gt;&lt;authors&gt;&lt;author&gt;Ingo Steinwart&lt;/author&gt;&lt;author&gt;Andreas Christmann&lt;/author&gt;&lt;/authors&gt;&lt;/contributors&gt;&lt;added-date format="utc"&gt;1476268337&lt;/added-date&gt;&lt;ref-type name="Generic"&gt;13&lt;/ref-type&gt;&lt;dates&gt;&lt;year&gt;2008&lt;/year&gt;&lt;/dates&gt;&lt;rec-number&gt;124&lt;/rec-number&gt;&lt;publisher&gt;Springer Publishing Company, Incorporated&lt;/publisher&gt;&lt;last-updated-date format="utc"&gt;1476268506&lt;/last-updated-date&gt;&lt;/record&gt;&lt;/Cite&gt;&lt;Cite&gt;&lt;Author&gt;Ingo&lt;/Author&gt;&lt;Year&gt;2008&lt;/Year&gt;&lt;IDText&gt;Support Vector Machines&lt;/IDText&gt;&lt;record&gt;&lt;titles&gt;&lt;title&gt;Support Vector Machines&lt;/title&gt;&lt;/titles&gt;&lt;contributors&gt;&lt;authors&gt;&lt;author&gt;Ingo Steinwart&lt;/author&gt;&lt;author&gt;Andreas Christmann&lt;/author&gt;&lt;/authors&gt;&lt;/contributors&gt;&lt;added-date format="utc"&gt;1476268337&lt;/added-date&gt;&lt;ref-type name="Generic"&gt;13&lt;/ref-type&gt;&lt;dates&gt;&lt;year&gt;2008&lt;/year&gt;&lt;/dates&gt;&lt;rec-number&gt;124&lt;/rec-number&gt;&lt;publisher&gt;Springer Publishing Company, Incorporated&lt;/publisher&gt;&lt;last-updated-date format="utc"&gt;1476268506&lt;/last-updated-date&gt;&lt;/record&gt;&lt;/Cite&gt;&lt;Cite&gt;&lt;Author&gt;Ingo&lt;/Author&gt;&lt;Year&gt;2008&lt;/Year&gt;&lt;IDText&gt;Support Vector Machines&lt;/IDText&gt;&lt;record&gt;&lt;titles&gt;&lt;title&gt;Support Vector Machines&lt;/title&gt;&lt;/titles&gt;&lt;contributors&gt;&lt;authors&gt;&lt;author&gt;Ingo Steinwart&lt;/author&gt;&lt;author&gt;Andreas Christmann&lt;/author&gt;&lt;/authors&gt;&lt;/contributors&gt;&lt;added-date format="utc"&gt;1476268337&lt;/added-date&gt;&lt;ref-type name="Generic"&gt;13&lt;/ref-type&gt;&lt;dates&gt;&lt;year&gt;2008&lt;/year&gt;&lt;/dates&gt;&lt;rec-number&gt;124&lt;/rec-number&gt;&lt;publisher&gt;Springer Publishing Company, Incorporated&lt;/publisher&gt;&lt;last-updated-date format="utc"&gt;1476268506&lt;/last-updated-date&gt;&lt;/record&gt;&lt;/Cite&gt;&lt;/EndNote&gt;</w:instrText>
      </w:r>
      <w:r>
        <w:fldChar w:fldCharType="separate"/>
      </w:r>
      <w:r w:rsidR="00C71E19">
        <w:rPr>
          <w:noProof/>
        </w:rPr>
        <w:t>(Steinwart and Christmann 2008)</w:t>
      </w:r>
      <w:r>
        <w:fldChar w:fldCharType="end"/>
      </w:r>
      <w:r w:rsidRPr="00E133C5">
        <w:t>, Random Forest</w:t>
      </w:r>
      <w:r>
        <w:t xml:space="preserve"> </w:t>
      </w:r>
      <w:r w:rsidRPr="00E133C5">
        <w:fldChar w:fldCharType="begin"/>
      </w:r>
      <w:r w:rsidR="00C71E19">
        <w:instrText xml:space="preserve"> ADDIN EN.CITE &lt;EndNote&gt;&lt;Cite&gt;&lt;Author&gt;L&lt;/Author&gt;&lt;Year&gt;2001&lt;/Year&gt;&lt;IDText&gt;Random Forests&lt;/IDText&gt;&lt;DisplayText&gt;(Breiman 2001)&lt;/DisplayText&gt;&lt;record&gt;&lt;titles&gt;&lt;title&gt;Random Forests&lt;/title&gt;&lt;/titles&gt;&lt;contributors&gt;&lt;authors&gt;&lt;author&gt;L Breiman&lt;/author&gt;&lt;/authors&gt;&lt;/contributors&gt;&lt;added-date format="utc"&gt;1473759030&lt;/added-date&gt;&lt;pub-location&gt;&lt;style font="default" size="100%"&gt; &lt;/style&gt;&lt;style face="italic" font="default" size="100%"&gt;Machine Learning&lt;/style&gt;&lt;/pub-location&gt;&lt;ref-type name="Generic"&gt;13&lt;/ref-type&gt;&lt;dates&gt;&lt;year&gt;2001&lt;/year&gt;&lt;/dates&gt;&lt;rec-number&gt;47&lt;/rec-number&gt;&lt;last-updated-date format="utc"&gt;1473852247&lt;/last-updated-date&gt;&lt;volume&gt;&lt;style face="bold" font="default" size="100%"&gt;45&lt;/style&gt;&lt;style font="default" size="100%"&gt; (1): 5–32.doi:10.1023/A:1010933404324&lt;/style&gt;&lt;/volume&gt;&lt;/record&gt;&lt;/Cite&gt;&lt;/EndNote&gt;</w:instrText>
      </w:r>
      <w:r w:rsidRPr="00E133C5">
        <w:fldChar w:fldCharType="separate"/>
      </w:r>
      <w:r w:rsidR="00C71E19">
        <w:rPr>
          <w:noProof/>
        </w:rPr>
        <w:t>(Breiman 2001)</w:t>
      </w:r>
      <w:r w:rsidRPr="00E133C5">
        <w:fldChar w:fldCharType="end"/>
      </w:r>
      <w:r w:rsidRPr="00E133C5">
        <w:t xml:space="preserve"> and Adaboost</w:t>
      </w:r>
      <w:r>
        <w:t xml:space="preserve"> </w:t>
      </w:r>
      <w:r>
        <w:fldChar w:fldCharType="begin"/>
      </w:r>
      <w:r>
        <w:instrText xml:space="preserve"> ADDIN EN.CITE &lt;EndNote&gt;&lt;Cite&gt;&lt;Author&gt;Yoav&lt;/Author&gt;&lt;Year&gt;1999&lt;/Year&gt;&lt;IDText&gt;A Short Introduction to Boosting&lt;/IDText&gt;&lt;DisplayText&gt;(Freund and Schapire 1999)&lt;/DisplayText&gt;&lt;record&gt;&lt;titles&gt;&lt;title&gt;A Short Introduction to Boosting&lt;/title&gt;&lt;/titles&gt;&lt;contributors&gt;&lt;authors&gt;&lt;author&gt;Yoav Freund&lt;/author&gt;&lt;author&gt;Robert E. Schapire&lt;/author&gt;&lt;/authors&gt;&lt;/contributors&gt;&lt;added-date format="utc"&gt;1476268137&lt;/added-date&gt;&lt;ref-type name="Generic"&gt;13&lt;/ref-type&gt;&lt;dates&gt;&lt;year&gt;1999&lt;/year&gt;&lt;/dates&gt;&lt;rec-number&gt;123&lt;/rec-number&gt;&lt;publisher&gt;Journal of Japanese Society for Artificial Intelligence&lt;/publisher&gt;&lt;last-updated-date format="utc"&gt;1476268206&lt;/last-updated-date&gt;&lt;volume&gt;14(5):771-780&lt;/volume&gt;&lt;/record&gt;&lt;/Cite&gt;&lt;/EndNote&gt;</w:instrText>
      </w:r>
      <w:r>
        <w:fldChar w:fldCharType="separate"/>
      </w:r>
      <w:r>
        <w:t>(Freund and Schapire 1999)</w:t>
      </w:r>
      <w:r>
        <w:fldChar w:fldCharType="end"/>
      </w:r>
      <w:r>
        <w:t xml:space="preserve"> were</w:t>
      </w:r>
      <w:r w:rsidRPr="00E133C5">
        <w:t xml:space="preserve"> tested</w:t>
      </w:r>
      <w:r>
        <w:t xml:space="preserve"> for the prediction model</w:t>
      </w:r>
      <w:r w:rsidRPr="00E133C5">
        <w:t>. The</w:t>
      </w:r>
      <w:r>
        <w:t xml:space="preserve"> machine learning algorithms were</w:t>
      </w:r>
      <w:r w:rsidRPr="00E133C5">
        <w:t xml:space="preserve"> performed using R packages (Elastic net: ‘glmnet’, Random Forest: ‘RamdomForest’, SVM: ‘e1071’, Adaboos</w:t>
      </w:r>
      <w:r>
        <w:t>t: ‘ada’) and the parameters were</w:t>
      </w:r>
      <w:r w:rsidRPr="00E133C5">
        <w:t xml:space="preserve"> tuned using 10-time cross validation.</w:t>
      </w:r>
    </w:p>
    <w:p w14:paraId="20475F23" w14:textId="77777777" w:rsidR="005C0B54" w:rsidRDefault="005C0B54" w:rsidP="00294AC9">
      <w:pPr>
        <w:pStyle w:val="ListParagraph"/>
      </w:pPr>
    </w:p>
    <w:tbl>
      <w:tblPr>
        <w:tblStyle w:val="TableGrid"/>
        <w:tblW w:w="0" w:type="auto"/>
        <w:tblLook w:val="04A0" w:firstRow="1" w:lastRow="0" w:firstColumn="1" w:lastColumn="0" w:noHBand="0" w:noVBand="1"/>
      </w:tblPr>
      <w:tblGrid>
        <w:gridCol w:w="9005"/>
      </w:tblGrid>
      <w:tr w:rsidR="00A7186A" w14:paraId="5FC75DED" w14:textId="77777777" w:rsidTr="008E0866">
        <w:tc>
          <w:tcPr>
            <w:tcW w:w="9877" w:type="dxa"/>
            <w:tcBorders>
              <w:top w:val="nil"/>
              <w:left w:val="nil"/>
              <w:bottom w:val="nil"/>
              <w:right w:val="nil"/>
            </w:tcBorders>
          </w:tcPr>
          <w:p w14:paraId="794E77B5" w14:textId="64D2F38A" w:rsidR="00A7186A" w:rsidRDefault="008E0866" w:rsidP="00294AC9">
            <w:pPr>
              <w:pStyle w:val="ListParagraph"/>
            </w:pPr>
            <w:r>
              <w:lastRenderedPageBreak/>
              <w:t xml:space="preserve">       </w:t>
            </w:r>
            <w:r w:rsidR="00A7186A" w:rsidRPr="004B420B">
              <w:rPr>
                <w:noProof/>
              </w:rPr>
              <w:drawing>
                <wp:inline distT="0" distB="0" distL="0" distR="0" wp14:anchorId="4BDB7C23" wp14:editId="3E36260E">
                  <wp:extent cx="4771055" cy="4405896"/>
                  <wp:effectExtent l="0" t="0" r="4445"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t="7127"/>
                          <a:stretch/>
                        </pic:blipFill>
                        <pic:spPr bwMode="auto">
                          <a:xfrm>
                            <a:off x="0" y="0"/>
                            <a:ext cx="4860075" cy="448810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53640926-AAD7-44D8-BBD7-CCE9431645EC}">
                              <a14:shadowObscured xmlns:a14="http://schemas.microsoft.com/office/drawing/2010/main"/>
                            </a:ext>
                          </a:extLst>
                        </pic:spPr>
                      </pic:pic>
                    </a:graphicData>
                  </a:graphic>
                </wp:inline>
              </w:drawing>
            </w:r>
          </w:p>
          <w:p w14:paraId="52534693" w14:textId="742C9EE0" w:rsidR="00A7186A" w:rsidRDefault="00A7186A" w:rsidP="001D1546">
            <w:pPr>
              <w:pStyle w:val="Caption"/>
              <w:ind w:left="567" w:right="170"/>
              <w:rPr>
                <w:szCs w:val="22"/>
              </w:rPr>
            </w:pPr>
            <w:bookmarkStart w:id="184" w:name="_Ref463989312"/>
            <w:bookmarkStart w:id="185" w:name="_Toc464071814"/>
            <w:bookmarkStart w:id="186" w:name="_Toc464602363"/>
            <w:bookmarkStart w:id="187" w:name="_Toc464603692"/>
            <w:r>
              <w:t xml:space="preserve">Figure </w:t>
            </w:r>
            <w:fldSimple w:instr=" SEQ Figure \* ARABIC ">
              <w:r w:rsidR="0088566C">
                <w:rPr>
                  <w:noProof/>
                </w:rPr>
                <w:t>25</w:t>
              </w:r>
            </w:fldSimple>
            <w:bookmarkEnd w:id="184"/>
            <w:r>
              <w:t xml:space="preserve">. </w:t>
            </w:r>
            <w:r w:rsidRPr="00E4642C">
              <w:rPr>
                <w:rStyle w:val="NoSpacingChar"/>
              </w:rPr>
              <w:t>The consistency of drug response between GDSC and CCLE were improved by generating new drug response using gene expression data</w:t>
            </w:r>
            <w:bookmarkEnd w:id="185"/>
            <w:bookmarkEnd w:id="186"/>
            <w:bookmarkEnd w:id="187"/>
          </w:p>
        </w:tc>
      </w:tr>
    </w:tbl>
    <w:p w14:paraId="7E6B35D8" w14:textId="77777777" w:rsidR="00A7186A" w:rsidRDefault="00A7186A" w:rsidP="00294AC9">
      <w:pPr>
        <w:pStyle w:val="ListParagraph"/>
      </w:pPr>
    </w:p>
    <w:p w14:paraId="71FD9D1F" w14:textId="7162662E" w:rsidR="00A7186A" w:rsidRDefault="00A7186A" w:rsidP="00294AC9">
      <w:pPr>
        <w:pStyle w:val="ListParagraph"/>
      </w:pPr>
      <w:r>
        <w:t xml:space="preserve">As shown in </w:t>
      </w:r>
      <w:fldSimple w:instr=" REF _Ref463989312 ">
        <w:r w:rsidR="0088566C">
          <w:t xml:space="preserve">Figure </w:t>
        </w:r>
        <w:r w:rsidR="0088566C">
          <w:rPr>
            <w:noProof/>
          </w:rPr>
          <w:t>25</w:t>
        </w:r>
      </w:fldSimple>
      <w:r>
        <w:t xml:space="preserve">, the consistency of the drug response for cell lines was improved between the two data sets for the predicted drug response using gene expression data. We then used the new drug response generated by SVM, Elastic Net, Adaboost and RF and a set of </w:t>
      </w:r>
      <w:r w:rsidR="00A85D3E">
        <w:t xml:space="preserve">genomic alterations as </w:t>
      </w:r>
      <w:r>
        <w:t>predictors in a Random Forest model to identify predictive biomarkers. O</w:t>
      </w:r>
      <w:r w:rsidRPr="00FC149A">
        <w:t>nly mutations and copy number variations</w:t>
      </w:r>
      <w:r>
        <w:t xml:space="preserve"> were included as predictors in the Random Forest </w:t>
      </w:r>
      <w:r w:rsidRPr="00FC149A">
        <w:t xml:space="preserve">model in order to generate </w:t>
      </w:r>
      <w:r>
        <w:t xml:space="preserve">“easy to use and interpret” </w:t>
      </w:r>
      <w:r w:rsidRPr="00FC149A">
        <w:t>treatment decision guiding rules.</w:t>
      </w:r>
      <w:r>
        <w:t xml:space="preserve"> We observed that adding a step of predicting the drug response data using elastic net improved </w:t>
      </w:r>
      <w:r w:rsidR="005833B1">
        <w:t xml:space="preserve">the random forest model for </w:t>
      </w:r>
      <w:r w:rsidR="005833B1">
        <w:lastRenderedPageBreak/>
        <w:t xml:space="preserve">the identification of direct targets of the inhibitors as predictors of the response of the corresponding drug, </w:t>
      </w:r>
      <w:r>
        <w:t xml:space="preserve">as compared to SVM, RF, Adaboost and the original drug response </w:t>
      </w:r>
      <w:r w:rsidR="00CB343E">
        <w:t>for both</w:t>
      </w:r>
      <w:r>
        <w:t xml:space="preserve"> GDSC </w:t>
      </w:r>
      <w:r w:rsidR="00CB343E">
        <w:t xml:space="preserve">and CCLE </w:t>
      </w:r>
      <w:r>
        <w:t>database (</w:t>
      </w:r>
      <w:fldSimple w:instr=" REF _Ref463990112 ">
        <w:r w:rsidR="0088566C">
          <w:t xml:space="preserve">Table </w:t>
        </w:r>
        <w:r w:rsidR="0088566C">
          <w:rPr>
            <w:noProof/>
          </w:rPr>
          <w:t>5</w:t>
        </w:r>
      </w:fldSimple>
      <w:r>
        <w:t xml:space="preserve">). </w:t>
      </w:r>
    </w:p>
    <w:p w14:paraId="640494EC" w14:textId="77777777" w:rsidR="001D1546" w:rsidRDefault="001D1546" w:rsidP="00294AC9">
      <w:pPr>
        <w:pStyle w:val="ListParagraph"/>
      </w:pPr>
    </w:p>
    <w:tbl>
      <w:tblPr>
        <w:tblStyle w:val="TableGrid"/>
        <w:tblW w:w="9493" w:type="dxa"/>
        <w:tblInd w:w="420" w:type="dxa"/>
        <w:tblLook w:val="04A0" w:firstRow="1" w:lastRow="0" w:firstColumn="1" w:lastColumn="0" w:noHBand="0" w:noVBand="1"/>
      </w:tblPr>
      <w:tblGrid>
        <w:gridCol w:w="9493"/>
      </w:tblGrid>
      <w:tr w:rsidR="00A7186A" w14:paraId="5DCA5CD3" w14:textId="77777777" w:rsidTr="008E0866">
        <w:tc>
          <w:tcPr>
            <w:tcW w:w="9493" w:type="dxa"/>
            <w:tcBorders>
              <w:top w:val="nil"/>
              <w:left w:val="nil"/>
              <w:bottom w:val="nil"/>
              <w:right w:val="nil"/>
            </w:tcBorders>
          </w:tcPr>
          <w:p w14:paraId="29819FA1" w14:textId="3F99830E" w:rsidR="00A7186A" w:rsidRDefault="00A7186A" w:rsidP="001D1546">
            <w:pPr>
              <w:pStyle w:val="Caption"/>
              <w:keepNext/>
              <w:ind w:left="170" w:right="170"/>
              <w:rPr>
                <w:rStyle w:val="NoSpacingChar"/>
              </w:rPr>
            </w:pPr>
            <w:bookmarkStart w:id="188" w:name="_Ref463990112"/>
            <w:bookmarkStart w:id="189" w:name="_Toc463879988"/>
            <w:bookmarkStart w:id="190" w:name="_Toc464071836"/>
            <w:bookmarkStart w:id="191" w:name="_Toc464602384"/>
            <w:bookmarkStart w:id="192" w:name="_Toc464603569"/>
            <w:r>
              <w:t xml:space="preserve">Table </w:t>
            </w:r>
            <w:fldSimple w:instr=" SEQ Table \* ARABIC ">
              <w:r w:rsidR="0088566C">
                <w:rPr>
                  <w:noProof/>
                </w:rPr>
                <w:t>5</w:t>
              </w:r>
            </w:fldSimple>
            <w:bookmarkEnd w:id="188"/>
            <w:r>
              <w:t xml:space="preserve">. </w:t>
            </w:r>
            <w:r w:rsidRPr="00E4642C">
              <w:rPr>
                <w:rStyle w:val="NoSpacingChar"/>
              </w:rPr>
              <w:t xml:space="preserve">More direct drug targets were identified by Random Forest using drug response generated by </w:t>
            </w:r>
            <w:r w:rsidR="0029152A">
              <w:rPr>
                <w:rStyle w:val="NoSpacingChar"/>
              </w:rPr>
              <w:t xml:space="preserve">the </w:t>
            </w:r>
            <w:r w:rsidRPr="00E4642C">
              <w:rPr>
                <w:rStyle w:val="NoSpacingChar"/>
              </w:rPr>
              <w:t>predictive models and gene expression data. Elastic Net outperformed the others</w:t>
            </w:r>
            <w:r>
              <w:rPr>
                <w:rStyle w:val="NoSpacingChar"/>
              </w:rPr>
              <w:t>.</w:t>
            </w:r>
            <w:bookmarkEnd w:id="189"/>
            <w:r>
              <w:rPr>
                <w:rStyle w:val="NoSpacingChar"/>
              </w:rPr>
              <w:t xml:space="preserve"> A red case represents that the direct target of the inhibitor in row was correctly identified by the method in column in both GDSC and CCLE.</w:t>
            </w:r>
            <w:bookmarkEnd w:id="190"/>
            <w:bookmarkEnd w:id="191"/>
            <w:bookmarkEnd w:id="192"/>
          </w:p>
          <w:p w14:paraId="6CD5B695" w14:textId="77777777" w:rsidR="00A7186A" w:rsidRDefault="00A7186A" w:rsidP="00C32AEE">
            <w:pPr>
              <w:pStyle w:val="Caption"/>
              <w:keepNext/>
              <w:jc w:val="center"/>
              <w:rPr>
                <w:szCs w:val="22"/>
              </w:rPr>
            </w:pPr>
            <w:r>
              <w:rPr>
                <w:noProof/>
                <w:szCs w:val="22"/>
              </w:rPr>
              <w:drawing>
                <wp:inline distT="0" distB="0" distL="0" distR="0" wp14:anchorId="3E5EAAAC" wp14:editId="50C65C2E">
                  <wp:extent cx="4014460" cy="245655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ug1.png"/>
                          <pic:cNvPicPr/>
                        </pic:nvPicPr>
                        <pic:blipFill>
                          <a:blip r:embed="rId46">
                            <a:extLst>
                              <a:ext uri="{28A0092B-C50C-407E-A947-70E740481C1C}">
                                <a14:useLocalDpi xmlns:a14="http://schemas.microsoft.com/office/drawing/2010/main" val="0"/>
                              </a:ext>
                            </a:extLst>
                          </a:blip>
                          <a:stretch>
                            <a:fillRect/>
                          </a:stretch>
                        </pic:blipFill>
                        <pic:spPr>
                          <a:xfrm>
                            <a:off x="0" y="0"/>
                            <a:ext cx="4023202" cy="2461909"/>
                          </a:xfrm>
                          <a:prstGeom prst="rect">
                            <a:avLst/>
                          </a:prstGeom>
                        </pic:spPr>
                      </pic:pic>
                    </a:graphicData>
                  </a:graphic>
                </wp:inline>
              </w:drawing>
            </w:r>
          </w:p>
        </w:tc>
      </w:tr>
    </w:tbl>
    <w:p w14:paraId="3757FDAB" w14:textId="77777777" w:rsidR="00A7186A" w:rsidRDefault="00A7186A" w:rsidP="00A7186A">
      <w:pPr>
        <w:pStyle w:val="Heading4"/>
      </w:pPr>
    </w:p>
    <w:p w14:paraId="45AB5BFE" w14:textId="0D2C05D1" w:rsidR="00A7186A" w:rsidRDefault="00A7186A" w:rsidP="00294AC9">
      <w:pPr>
        <w:pStyle w:val="ListParagraph"/>
      </w:pPr>
      <w:r>
        <w:t xml:space="preserve">Finally, we designed an integrated predictive model to identify predictive biomarkers with 2 steps. The first step of the model is to predict the drug response of the cell lines using an Elastic net model with </w:t>
      </w:r>
      <w:r w:rsidR="00D76343">
        <w:t xml:space="preserve">the </w:t>
      </w:r>
      <w:r>
        <w:t xml:space="preserve">expression data of 2,000 genes with the highest variance. Parameters of elastic net were tuned using 10-times cross validation. The second step of the model is to identify predictive biomarkers using Random Forest. Each predictor in the Random Forest model was evaluated with an associated importance calculated based on two methods. One method is to calculate an accuracy drop of the drug </w:t>
      </w:r>
      <w:r>
        <w:lastRenderedPageBreak/>
        <w:t>response prediction averaged on the ensemble of trees while permuting the predictor’s value randomly. The other method is to calculate the gain of purity (</w:t>
      </w:r>
      <w:r w:rsidR="00770124">
        <w:t xml:space="preserve">for categorical data) </w:t>
      </w:r>
      <w:r>
        <w:t>or the decrease of variance</w:t>
      </w:r>
      <w:r w:rsidR="00770124">
        <w:t xml:space="preserve"> (for continuous data)</w:t>
      </w:r>
      <w:r>
        <w:t xml:space="preserve"> based on the variable chosen to split the node. A p-value associated to each importance was also calculated using a 1,000-time permutation of the drug response to evaluate predictor-drug response relationship independently, p values are correc</w:t>
      </w:r>
      <w:r w:rsidR="00D95C02">
        <w:t>ted using False Discovery Rate (FDR</w:t>
      </w:r>
      <w:r>
        <w:t>) (</w:t>
      </w:r>
      <w:fldSimple w:instr=" REF _Ref464471024 ">
        <w:r w:rsidR="0088566C">
          <w:t xml:space="preserve">Figure </w:t>
        </w:r>
        <w:r w:rsidR="0088566C">
          <w:rPr>
            <w:noProof/>
          </w:rPr>
          <w:t>26</w:t>
        </w:r>
      </w:fldSimple>
      <w:r>
        <w:t xml:space="preserve">). </w:t>
      </w:r>
    </w:p>
    <w:p w14:paraId="59F4F511" w14:textId="77777777" w:rsidR="00A7186A" w:rsidRDefault="00A7186A" w:rsidP="00294AC9">
      <w:pPr>
        <w:pStyle w:val="ListParagraph"/>
      </w:pPr>
      <w:r>
        <w:t xml:space="preserve"> </w:t>
      </w:r>
    </w:p>
    <w:tbl>
      <w:tblPr>
        <w:tblStyle w:val="TableGrid"/>
        <w:tblW w:w="0" w:type="auto"/>
        <w:tblInd w:w="420" w:type="dxa"/>
        <w:tblLook w:val="04A0" w:firstRow="1" w:lastRow="0" w:firstColumn="1" w:lastColumn="0" w:noHBand="0" w:noVBand="1"/>
      </w:tblPr>
      <w:tblGrid>
        <w:gridCol w:w="8585"/>
      </w:tblGrid>
      <w:tr w:rsidR="00A7186A" w14:paraId="7762D637" w14:textId="77777777" w:rsidTr="008E0866">
        <w:tc>
          <w:tcPr>
            <w:tcW w:w="9457" w:type="dxa"/>
            <w:tcBorders>
              <w:top w:val="nil"/>
              <w:left w:val="nil"/>
              <w:bottom w:val="nil"/>
              <w:right w:val="nil"/>
            </w:tcBorders>
          </w:tcPr>
          <w:p w14:paraId="256A6631" w14:textId="0BD5F364" w:rsidR="00A7186A" w:rsidRDefault="008E0866" w:rsidP="00294AC9">
            <w:pPr>
              <w:pStyle w:val="ListParagraph"/>
            </w:pPr>
            <w:r>
              <w:t xml:space="preserve">     </w:t>
            </w:r>
            <w:r w:rsidR="00A7186A" w:rsidRPr="009214B1">
              <w:rPr>
                <w:noProof/>
              </w:rPr>
              <w:drawing>
                <wp:inline distT="0" distB="0" distL="0" distR="0" wp14:anchorId="64CB266D" wp14:editId="608E1C01">
                  <wp:extent cx="4722218" cy="3861150"/>
                  <wp:effectExtent l="0" t="0" r="2540" b="0"/>
                  <wp:docPr id="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4"/>
                          <pic:cNvPicPr>
                            <a:picLocks noChangeAspect="1" noChangeArrowheads="1"/>
                          </pic:cNvPicPr>
                        </pic:nvPicPr>
                        <pic:blipFill>
                          <a:blip r:embed="rId47">
                            <a:extLst>
                              <a:ext uri="{28A0092B-C50C-407E-A947-70E740481C1C}">
                                <a14:useLocalDpi xmlns:a14="http://schemas.microsoft.com/office/drawing/2010/main" val="0"/>
                              </a:ext>
                            </a:extLst>
                          </a:blip>
                          <a:srcRect l="12000" t="17960" r="64095" b="10374"/>
                          <a:stretch>
                            <a:fillRect/>
                          </a:stretch>
                        </pic:blipFill>
                        <pic:spPr bwMode="auto">
                          <a:xfrm>
                            <a:off x="0" y="0"/>
                            <a:ext cx="4732886" cy="386987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DDF378B" w14:textId="3CB10706" w:rsidR="00A7186A" w:rsidRDefault="00A7186A" w:rsidP="001D1546">
            <w:pPr>
              <w:pStyle w:val="Caption"/>
              <w:ind w:left="170" w:right="340"/>
            </w:pPr>
            <w:bookmarkStart w:id="193" w:name="_Ref464471024"/>
            <w:bookmarkStart w:id="194" w:name="_Toc463879973"/>
            <w:bookmarkStart w:id="195" w:name="_Toc464071815"/>
            <w:bookmarkStart w:id="196" w:name="_Toc464602364"/>
            <w:bookmarkStart w:id="197" w:name="_Toc464603693"/>
            <w:r>
              <w:t xml:space="preserve">Figure </w:t>
            </w:r>
            <w:fldSimple w:instr=" SEQ Figure \* ARABIC ">
              <w:r w:rsidR="0088566C">
                <w:rPr>
                  <w:noProof/>
                </w:rPr>
                <w:t>26</w:t>
              </w:r>
            </w:fldSimple>
            <w:bookmarkEnd w:id="193"/>
            <w:r>
              <w:t xml:space="preserve">. </w:t>
            </w:r>
            <w:r w:rsidRPr="00E4642C">
              <w:rPr>
                <w:rStyle w:val="NoSpacingChar"/>
              </w:rPr>
              <w:t>An integrated predictive model to identify predictive biomarkers. A first step of regenerating drug response using elastic net model and gene expression data and a second step of identifying predictive biomarkers using random forest model combine with 1000-time permutation of the drug response.</w:t>
            </w:r>
            <w:bookmarkEnd w:id="194"/>
            <w:bookmarkEnd w:id="195"/>
            <w:bookmarkEnd w:id="196"/>
            <w:bookmarkEnd w:id="197"/>
          </w:p>
        </w:tc>
      </w:tr>
    </w:tbl>
    <w:p w14:paraId="25C0EC9A" w14:textId="1824EC41" w:rsidR="00A7186A" w:rsidRDefault="00A7186A" w:rsidP="00294AC9">
      <w:pPr>
        <w:pStyle w:val="ListParagraph"/>
      </w:pPr>
      <w:r w:rsidRPr="00F874D1">
        <w:lastRenderedPageBreak/>
        <w:t>To identify predictive biomarkers for a larger set of drugs, we focused our effort</w:t>
      </w:r>
      <w:r>
        <w:t>s</w:t>
      </w:r>
      <w:r w:rsidRPr="00F874D1">
        <w:t xml:space="preserve"> on GDSC </w:t>
      </w:r>
      <w:r>
        <w:t>in which</w:t>
      </w:r>
      <w:r w:rsidRPr="00F874D1">
        <w:t xml:space="preserve"> more drugs </w:t>
      </w:r>
      <w:r>
        <w:t>were</w:t>
      </w:r>
      <w:r w:rsidRPr="00F874D1">
        <w:t xml:space="preserve"> available. We applied this model to a set of 111 targeted therapies and </w:t>
      </w:r>
      <w:r>
        <w:t>confirmed</w:t>
      </w:r>
      <w:r w:rsidRPr="00F874D1">
        <w:t xml:space="preserve"> that using </w:t>
      </w:r>
      <w:r>
        <w:t>reassessed</w:t>
      </w:r>
      <w:r w:rsidRPr="00F874D1">
        <w:t xml:space="preserve"> drug response in the Random Forest model improves its ability to identify direct targets of the targeted therapies</w:t>
      </w:r>
      <w:r>
        <w:t xml:space="preserve"> (</w:t>
      </w:r>
      <w:fldSimple w:instr=" REF _Ref464039764 ">
        <w:r w:rsidR="0088566C">
          <w:t xml:space="preserve">Figure </w:t>
        </w:r>
        <w:r w:rsidR="0088566C">
          <w:rPr>
            <w:noProof/>
          </w:rPr>
          <w:t>27</w:t>
        </w:r>
      </w:fldSimple>
      <w:r>
        <w:t>)</w:t>
      </w:r>
      <w:r w:rsidRPr="00F874D1">
        <w:t>.</w:t>
      </w:r>
      <w:r>
        <w:t xml:space="preserve"> We also observed that models using continuous drug response data performed better than those using categorical drug response data, probably due to the information loss while transforming the continuous data to categorical. We decided therefore to focus the further analyses on continuous drug response data.</w:t>
      </w:r>
    </w:p>
    <w:p w14:paraId="3A2A2CA7" w14:textId="77777777" w:rsidR="005C0B54" w:rsidRDefault="005C0B54" w:rsidP="00294AC9">
      <w:pPr>
        <w:pStyle w:val="ListParagraph"/>
      </w:pPr>
    </w:p>
    <w:p w14:paraId="47278360" w14:textId="77777777" w:rsidR="005C0B54" w:rsidRPr="00F874D1" w:rsidRDefault="005C0B54" w:rsidP="00294AC9">
      <w:pPr>
        <w:pStyle w:val="ListParagraph"/>
      </w:pPr>
    </w:p>
    <w:tbl>
      <w:tblPr>
        <w:tblStyle w:val="TableGrid"/>
        <w:tblW w:w="9333" w:type="dxa"/>
        <w:tblInd w:w="420" w:type="dxa"/>
        <w:tblLook w:val="04A0" w:firstRow="1" w:lastRow="0" w:firstColumn="1" w:lastColumn="0" w:noHBand="0" w:noVBand="1"/>
      </w:tblPr>
      <w:tblGrid>
        <w:gridCol w:w="9333"/>
      </w:tblGrid>
      <w:tr w:rsidR="00A7186A" w14:paraId="3E5C2D56" w14:textId="77777777" w:rsidTr="008E0866">
        <w:trPr>
          <w:trHeight w:val="6712"/>
        </w:trPr>
        <w:tc>
          <w:tcPr>
            <w:tcW w:w="9333" w:type="dxa"/>
            <w:tcBorders>
              <w:top w:val="nil"/>
              <w:left w:val="nil"/>
              <w:bottom w:val="nil"/>
              <w:right w:val="nil"/>
            </w:tcBorders>
          </w:tcPr>
          <w:p w14:paraId="754183B8" w14:textId="2A9B4776" w:rsidR="00A7186A" w:rsidRDefault="008E0866" w:rsidP="00294AC9">
            <w:pPr>
              <w:pStyle w:val="ListParagraph"/>
            </w:pPr>
            <w:r>
              <w:t xml:space="preserve">  </w:t>
            </w:r>
          </w:p>
          <w:p w14:paraId="19215451" w14:textId="221148C5" w:rsidR="008E0866" w:rsidRDefault="008E0866" w:rsidP="005C0B54">
            <w:r>
              <w:t xml:space="preserve">            </w:t>
            </w:r>
            <w:r w:rsidR="00A7186A">
              <w:rPr>
                <w:noProof/>
              </w:rPr>
              <w:drawing>
                <wp:inline distT="0" distB="0" distL="0" distR="0" wp14:anchorId="46D54E98" wp14:editId="02AAEE41">
                  <wp:extent cx="4172804" cy="2488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ug2.png"/>
                          <pic:cNvPicPr/>
                        </pic:nvPicPr>
                        <pic:blipFill rotWithShape="1">
                          <a:blip r:embed="rId48">
                            <a:extLst>
                              <a:ext uri="{28A0092B-C50C-407E-A947-70E740481C1C}">
                                <a14:useLocalDpi xmlns:a14="http://schemas.microsoft.com/office/drawing/2010/main" val="0"/>
                              </a:ext>
                            </a:extLst>
                          </a:blip>
                          <a:srcRect r="14872" b="17635"/>
                          <a:stretch/>
                        </pic:blipFill>
                        <pic:spPr bwMode="auto">
                          <a:xfrm>
                            <a:off x="0" y="0"/>
                            <a:ext cx="4416684" cy="2634026"/>
                          </a:xfrm>
                          <a:prstGeom prst="rect">
                            <a:avLst/>
                          </a:prstGeom>
                          <a:ln>
                            <a:noFill/>
                          </a:ln>
                          <a:extLst>
                            <a:ext uri="{53640926-AAD7-44D8-BBD7-CCE9431645EC}">
                              <a14:shadowObscured xmlns:a14="http://schemas.microsoft.com/office/drawing/2010/main"/>
                            </a:ext>
                          </a:extLst>
                        </pic:spPr>
                      </pic:pic>
                    </a:graphicData>
                  </a:graphic>
                </wp:inline>
              </w:drawing>
            </w:r>
            <w:r w:rsidR="005C0B54">
              <w:t xml:space="preserve">   </w:t>
            </w:r>
            <w:r>
              <w:t xml:space="preserve">   </w:t>
            </w:r>
          </w:p>
          <w:p w14:paraId="6D671763" w14:textId="28A059A1" w:rsidR="00A7186A" w:rsidRDefault="008E0866" w:rsidP="005C0B54">
            <w:r>
              <w:lastRenderedPageBreak/>
              <w:t xml:space="preserve">            </w:t>
            </w:r>
            <w:r w:rsidR="00A7186A">
              <w:rPr>
                <w:noProof/>
              </w:rPr>
              <w:drawing>
                <wp:inline distT="0" distB="0" distL="0" distR="0" wp14:anchorId="0BE28185" wp14:editId="0B64EECF">
                  <wp:extent cx="4020404" cy="2851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ug 2.png"/>
                          <pic:cNvPicPr/>
                        </pic:nvPicPr>
                        <pic:blipFill rotWithShape="1">
                          <a:blip r:embed="rId49">
                            <a:extLst>
                              <a:ext uri="{28A0092B-C50C-407E-A947-70E740481C1C}">
                                <a14:useLocalDpi xmlns:a14="http://schemas.microsoft.com/office/drawing/2010/main" val="0"/>
                              </a:ext>
                            </a:extLst>
                          </a:blip>
                          <a:srcRect r="14351"/>
                          <a:stretch/>
                        </pic:blipFill>
                        <pic:spPr bwMode="auto">
                          <a:xfrm>
                            <a:off x="0" y="0"/>
                            <a:ext cx="4213850" cy="2988692"/>
                          </a:xfrm>
                          <a:prstGeom prst="rect">
                            <a:avLst/>
                          </a:prstGeom>
                          <a:ln>
                            <a:noFill/>
                          </a:ln>
                          <a:extLst>
                            <a:ext uri="{53640926-AAD7-44D8-BBD7-CCE9431645EC}">
                              <a14:shadowObscured xmlns:a14="http://schemas.microsoft.com/office/drawing/2010/main"/>
                            </a:ext>
                          </a:extLst>
                        </pic:spPr>
                      </pic:pic>
                    </a:graphicData>
                  </a:graphic>
                </wp:inline>
              </w:drawing>
            </w:r>
          </w:p>
          <w:p w14:paraId="51E7D669" w14:textId="77777777" w:rsidR="005C0B54" w:rsidRDefault="005C0B54" w:rsidP="005C0B54"/>
          <w:p w14:paraId="26F92063" w14:textId="4F96A783" w:rsidR="00A7186A" w:rsidRDefault="00A7186A" w:rsidP="00DF713C">
            <w:pPr>
              <w:pStyle w:val="Caption"/>
              <w:ind w:left="113" w:right="340"/>
              <w:rPr>
                <w:szCs w:val="22"/>
              </w:rPr>
            </w:pPr>
            <w:bookmarkStart w:id="198" w:name="_Ref464039764"/>
            <w:bookmarkStart w:id="199" w:name="_Toc463879974"/>
            <w:bookmarkStart w:id="200" w:name="_Toc464071816"/>
            <w:bookmarkStart w:id="201" w:name="_Toc464602365"/>
            <w:bookmarkStart w:id="202" w:name="_Toc464603694"/>
            <w:r>
              <w:t xml:space="preserve">Figure </w:t>
            </w:r>
            <w:fldSimple w:instr=" SEQ Figure \* ARABIC ">
              <w:r w:rsidR="0088566C">
                <w:rPr>
                  <w:noProof/>
                </w:rPr>
                <w:t>27</w:t>
              </w:r>
            </w:fldSimple>
            <w:bookmarkEnd w:id="198"/>
            <w:r>
              <w:t xml:space="preserve">. </w:t>
            </w:r>
            <w:r w:rsidRPr="00E4642C">
              <w:rPr>
                <w:rStyle w:val="NoSpacingChar"/>
              </w:rPr>
              <w:t>The use of regenerated drug response improved the identification of the direct target of drugs using random forest for a set of 111 targeted t</w:t>
            </w:r>
            <w:r>
              <w:rPr>
                <w:rStyle w:val="NoSpacingChar"/>
              </w:rPr>
              <w:t>herapies available in GDSC.</w:t>
            </w:r>
            <w:r w:rsidR="000606C1">
              <w:rPr>
                <w:rStyle w:val="NoSpacingChar"/>
              </w:rPr>
              <w:t xml:space="preserve"> Each column represents a targeted therapy; each row represents a condition, for example, “newic50_0.05 55.04%” means using new drug response generated by elastic net, 55.04% of the direct target of the total 111 drugs are identified by random forest at significance of 0.05.</w:t>
            </w:r>
            <w:r>
              <w:rPr>
                <w:rStyle w:val="NoSpacingChar"/>
              </w:rPr>
              <w:t xml:space="preserve"> top</w:t>
            </w:r>
            <w:r w:rsidRPr="00E4642C">
              <w:rPr>
                <w:rStyle w:val="NoSpacingChar"/>
              </w:rPr>
              <w:t>: cont</w:t>
            </w:r>
            <w:r>
              <w:rPr>
                <w:rStyle w:val="NoSpacingChar"/>
              </w:rPr>
              <w:t>inuous drug response data, bottom</w:t>
            </w:r>
            <w:r w:rsidRPr="00E4642C">
              <w:rPr>
                <w:rStyle w:val="NoSpacingChar"/>
              </w:rPr>
              <w:t>: categorical drug response data.</w:t>
            </w:r>
            <w:bookmarkEnd w:id="199"/>
            <w:bookmarkEnd w:id="200"/>
            <w:bookmarkEnd w:id="201"/>
            <w:bookmarkEnd w:id="202"/>
            <w:r>
              <w:rPr>
                <w:rStyle w:val="NoSpacingChar"/>
              </w:rPr>
              <w:t xml:space="preserve"> </w:t>
            </w:r>
          </w:p>
        </w:tc>
      </w:tr>
    </w:tbl>
    <w:p w14:paraId="71441EFF" w14:textId="0EEE2E08" w:rsidR="00A7186A" w:rsidRDefault="004E6E47" w:rsidP="00294AC9">
      <w:pPr>
        <w:pStyle w:val="ListParagraph"/>
      </w:pPr>
      <w:r>
        <w:lastRenderedPageBreak/>
        <w:t>As expected, w</w:t>
      </w:r>
      <w:r w:rsidR="00A7186A">
        <w:t xml:space="preserve">e also identified known predictive biomarkers other than the direct target. For example, mutations of KRAS </w:t>
      </w:r>
      <w:r w:rsidR="00B91BCC">
        <w:t>were</w:t>
      </w:r>
      <w:r w:rsidR="00A7186A">
        <w:t xml:space="preserve"> identified as a predictive biomarker for resistance to the anti-AKT drug </w:t>
      </w:r>
      <w:r w:rsidR="00A7186A" w:rsidRPr="00DC5C8E">
        <w:t>AZD5363</w:t>
      </w:r>
      <w:r w:rsidR="00A7186A">
        <w:t xml:space="preserve"> while mutations of PTEN where predictive biomarkers for sensitivity to </w:t>
      </w:r>
      <w:r w:rsidR="00A7186A" w:rsidRPr="00DC5C8E">
        <w:t>AZD5363</w:t>
      </w:r>
      <w:r w:rsidR="00A7186A">
        <w:t xml:space="preserve"> (</w:t>
      </w:r>
      <w:fldSimple w:instr=" REF _Ref463879447 ">
        <w:r w:rsidR="0088566C">
          <w:t xml:space="preserve">Figure </w:t>
        </w:r>
        <w:r w:rsidR="0088566C">
          <w:rPr>
            <w:noProof/>
          </w:rPr>
          <w:t>28</w:t>
        </w:r>
      </w:fldSimple>
      <w:r w:rsidR="00A7186A">
        <w:t xml:space="preserve">) </w:t>
      </w:r>
      <w:r w:rsidR="00A7186A">
        <w:fldChar w:fldCharType="begin">
          <w:fldData xml:space="preserve">PEVuZE5vdGU+PENpdGU+PEF1dGhvcj5EYXZpZXM8L0F1dGhvcj48WWVhcj4yMDEyPC9ZZWFyPjxJ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</w:fldData>
        </w:fldChar>
      </w:r>
      <w:r w:rsidR="00A7186A">
        <w:instrText xml:space="preserve"> ADDIN EN.CITE </w:instrText>
      </w:r>
      <w:r w:rsidR="00A7186A">
        <w:fldChar w:fldCharType="begin">
          <w:fldData xml:space="preserve">PEVuZE5vdGU+PENpdGU+PEF1dGhvcj5EYXZpZXM8L0F1dGhvcj48WWVhcj4yMDEyPC9ZZWFyPjxJ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</w:fldData>
        </w:fldChar>
      </w:r>
      <w:r w:rsidR="00A7186A">
        <w:instrText xml:space="preserve"> ADDIN EN.CITE.DATA </w:instrText>
      </w:r>
      <w:r w:rsidR="00A7186A">
        <w:fldChar w:fldCharType="end"/>
      </w:r>
      <w:r w:rsidR="00A7186A">
        <w:fldChar w:fldCharType="separate"/>
      </w:r>
      <w:r w:rsidR="00A7186A">
        <w:rPr>
          <w:noProof/>
        </w:rPr>
        <w:t>(Davies, et al. 2012)</w:t>
      </w:r>
      <w:r w:rsidR="00A7186A">
        <w:fldChar w:fldCharType="end"/>
      </w:r>
      <w:r w:rsidR="00A7186A">
        <w:t xml:space="preserve">. </w:t>
      </w:r>
    </w:p>
    <w:p w14:paraId="567FE60F" w14:textId="77777777" w:rsidR="00DF713C" w:rsidRDefault="00DF713C" w:rsidP="00294AC9">
      <w:pPr>
        <w:pStyle w:val="ListParagraph"/>
      </w:pPr>
    </w:p>
    <w:tbl>
      <w:tblPr>
        <w:tblStyle w:val="TableGrid"/>
        <w:tblW w:w="0" w:type="auto"/>
        <w:tblInd w:w="420" w:type="dxa"/>
        <w:tblLook w:val="04A0" w:firstRow="1" w:lastRow="0" w:firstColumn="1" w:lastColumn="0" w:noHBand="0" w:noVBand="1"/>
      </w:tblPr>
      <w:tblGrid>
        <w:gridCol w:w="8585"/>
      </w:tblGrid>
      <w:tr w:rsidR="00A7186A" w14:paraId="758D3A02" w14:textId="77777777" w:rsidTr="00755833">
        <w:trPr>
          <w:trHeight w:val="4262"/>
        </w:trPr>
        <w:tc>
          <w:tcPr>
            <w:tcW w:w="9457" w:type="dxa"/>
            <w:tcBorders>
              <w:top w:val="nil"/>
              <w:left w:val="nil"/>
              <w:bottom w:val="nil"/>
              <w:right w:val="nil"/>
            </w:tcBorders>
          </w:tcPr>
          <w:p w14:paraId="5D6605E9" w14:textId="5B8DED5D" w:rsidR="00A7186A" w:rsidRDefault="00D46209" w:rsidP="00294AC9">
            <w:pPr>
              <w:pStyle w:val="ListParagraph"/>
            </w:pPr>
            <w:r>
              <w:lastRenderedPageBreak/>
              <w:t xml:space="preserve">    </w:t>
            </w:r>
            <w:r w:rsidR="00755833">
              <w:rPr>
                <w:noProof/>
              </w:rPr>
              <w:drawing>
                <wp:inline distT="0" distB="0" distL="0" distR="0" wp14:anchorId="6ED7FBCC" wp14:editId="38E344D8">
                  <wp:extent cx="4356735" cy="1549459"/>
                  <wp:effectExtent l="0" t="0" r="1206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3.png"/>
                          <pic:cNvPicPr/>
                        </pic:nvPicPr>
                        <pic:blipFill>
                          <a:blip r:embed="rId50">
                            <a:extLst>
                              <a:ext uri="{28A0092B-C50C-407E-A947-70E740481C1C}">
                                <a14:useLocalDpi xmlns:a14="http://schemas.microsoft.com/office/drawing/2010/main" val="0"/>
                              </a:ext>
                            </a:extLst>
                          </a:blip>
                          <a:stretch>
                            <a:fillRect/>
                          </a:stretch>
                        </pic:blipFill>
                        <pic:spPr>
                          <a:xfrm>
                            <a:off x="0" y="0"/>
                            <a:ext cx="4373497" cy="1555420"/>
                          </a:xfrm>
                          <a:prstGeom prst="rect">
                            <a:avLst/>
                          </a:prstGeom>
                        </pic:spPr>
                      </pic:pic>
                    </a:graphicData>
                  </a:graphic>
                </wp:inline>
              </w:drawing>
            </w:r>
          </w:p>
          <w:p w14:paraId="2DFD9D6D" w14:textId="1E2F9577" w:rsidR="00A7186A" w:rsidRDefault="00A7186A" w:rsidP="001D1546">
            <w:pPr>
              <w:pStyle w:val="Caption"/>
              <w:ind w:left="340" w:right="340"/>
              <w:rPr>
                <w:szCs w:val="22"/>
              </w:rPr>
            </w:pPr>
            <w:bookmarkStart w:id="203" w:name="_Ref463879447"/>
            <w:bookmarkStart w:id="204" w:name="_Ref463879407"/>
            <w:bookmarkStart w:id="205" w:name="_Toc463879975"/>
            <w:bookmarkStart w:id="206" w:name="_Toc464071817"/>
            <w:bookmarkStart w:id="207" w:name="_Toc464602366"/>
            <w:bookmarkStart w:id="208" w:name="_Toc464603695"/>
            <w:r>
              <w:t xml:space="preserve">Figure </w:t>
            </w:r>
            <w:fldSimple w:instr=" SEQ Figure \* ARABIC ">
              <w:r w:rsidR="0088566C">
                <w:rPr>
                  <w:noProof/>
                </w:rPr>
                <w:t>28</w:t>
              </w:r>
            </w:fldSimple>
            <w:bookmarkEnd w:id="203"/>
            <w:r>
              <w:t xml:space="preserve">. </w:t>
            </w:r>
            <w:r w:rsidR="00DD45DA">
              <w:t xml:space="preserve">: </w:t>
            </w:r>
            <w:r w:rsidR="00DD45DA" w:rsidRPr="00E4642C">
              <w:rPr>
                <w:rStyle w:val="NoSpacingChar"/>
              </w:rPr>
              <w:t>Cell lines with muted KRAS are more resistant to AZD5363 than cell lines with wild type KRAS</w:t>
            </w:r>
            <w:r w:rsidR="00DD45DA">
              <w:rPr>
                <w:rStyle w:val="NoSpacingChar"/>
              </w:rPr>
              <w:t xml:space="preserve"> (left)</w:t>
            </w:r>
            <w:r w:rsidR="00DD45DA" w:rsidRPr="00E4642C">
              <w:rPr>
                <w:rStyle w:val="NoSpacingChar"/>
              </w:rPr>
              <w:t>.</w:t>
            </w:r>
            <w:r w:rsidR="00DD45DA">
              <w:rPr>
                <w:rStyle w:val="NoSpacingChar"/>
              </w:rPr>
              <w:t xml:space="preserve"> </w:t>
            </w:r>
            <w:r w:rsidR="00DD45DA" w:rsidRPr="00E4642C">
              <w:rPr>
                <w:rStyle w:val="NoSpacingChar"/>
              </w:rPr>
              <w:t>Cell lines with PTEN mutation are more sensitive to AZD5363 than cell lines with wild type PTEN</w:t>
            </w:r>
            <w:r w:rsidR="00DD45DA">
              <w:rPr>
                <w:rStyle w:val="NoSpacingChar"/>
              </w:rPr>
              <w:t xml:space="preserve"> (right)</w:t>
            </w:r>
            <w:r w:rsidR="00DD45DA" w:rsidRPr="00E4642C">
              <w:rPr>
                <w:rStyle w:val="NoSpacingChar"/>
              </w:rPr>
              <w:t>.</w:t>
            </w:r>
            <w:bookmarkEnd w:id="204"/>
            <w:bookmarkEnd w:id="205"/>
            <w:bookmarkEnd w:id="206"/>
            <w:bookmarkEnd w:id="207"/>
            <w:bookmarkEnd w:id="208"/>
          </w:p>
        </w:tc>
      </w:tr>
    </w:tbl>
    <w:p w14:paraId="3BB73C97" w14:textId="59BA350A" w:rsidR="00A7186A" w:rsidRDefault="00565C37" w:rsidP="00294AC9">
      <w:pPr>
        <w:pStyle w:val="ListParagraph"/>
      </w:pPr>
      <w:r>
        <w:t xml:space="preserve">To further investigate the additive predictive power of these two predictors, we built a predictive tree model and observed that the cell lines with KRAS mutation and PTEN wild type are the most resistant subgroup of cells to AZD5363 </w:t>
      </w:r>
      <w:r w:rsidR="00B4366B">
        <w:t>(</w:t>
      </w:r>
      <w:fldSimple w:instr=" REF _Ref464071838 ">
        <w:r w:rsidR="0088566C">
          <w:t xml:space="preserve">Figure </w:t>
        </w:r>
        <w:r w:rsidR="0088566C">
          <w:rPr>
            <w:noProof/>
          </w:rPr>
          <w:t>29</w:t>
        </w:r>
      </w:fldSimple>
      <w:r w:rsidR="00B4366B">
        <w:t>)</w:t>
      </w:r>
      <w:r w:rsidR="00A7186A">
        <w:t xml:space="preserve">. </w:t>
      </w:r>
      <w:r>
        <w:t>When combining the two predictors of resistance together (PTEN wild type and KRAS mutation are biomarkers of resistance to AZD5363), we were able to identify the most resistance subgroup of cells, which indicate the potential of combining multiple biomarkers to better predict the drug response.</w:t>
      </w:r>
    </w:p>
    <w:p w14:paraId="5791AE8D" w14:textId="77777777" w:rsidR="00565C37" w:rsidRDefault="00565C37" w:rsidP="00294AC9">
      <w:pPr>
        <w:pStyle w:val="ListParagraph"/>
      </w:pPr>
    </w:p>
    <w:p w14:paraId="1354F8B4" w14:textId="77777777" w:rsidR="002B3F51" w:rsidRDefault="002B3F51" w:rsidP="00294AC9">
      <w:pPr>
        <w:pStyle w:val="ListParagraph"/>
      </w:pPr>
    </w:p>
    <w:p w14:paraId="3DD5C95D" w14:textId="77777777" w:rsidR="002B3F51" w:rsidRDefault="002B3F51" w:rsidP="00294AC9">
      <w:pPr>
        <w:pStyle w:val="ListParagraph"/>
      </w:pPr>
    </w:p>
    <w:p w14:paraId="4D9AC28F" w14:textId="77777777" w:rsidR="002B3F51" w:rsidRDefault="002B3F51" w:rsidP="00294AC9">
      <w:pPr>
        <w:pStyle w:val="ListParagraph"/>
      </w:pPr>
    </w:p>
    <w:tbl>
      <w:tblPr>
        <w:tblStyle w:val="TableGrid"/>
        <w:tblW w:w="0" w:type="auto"/>
        <w:tblInd w:w="420" w:type="dxa"/>
        <w:tblLook w:val="04A0" w:firstRow="1" w:lastRow="0" w:firstColumn="1" w:lastColumn="0" w:noHBand="0" w:noVBand="1"/>
      </w:tblPr>
      <w:tblGrid>
        <w:gridCol w:w="8585"/>
      </w:tblGrid>
      <w:tr w:rsidR="00A7186A" w14:paraId="160005AB" w14:textId="77777777" w:rsidTr="00EB5A2A">
        <w:tc>
          <w:tcPr>
            <w:tcW w:w="8585" w:type="dxa"/>
            <w:tcBorders>
              <w:top w:val="nil"/>
              <w:left w:val="nil"/>
              <w:bottom w:val="nil"/>
              <w:right w:val="nil"/>
            </w:tcBorders>
          </w:tcPr>
          <w:p w14:paraId="7F9C49EA" w14:textId="6A723ECF" w:rsidR="00A7186A" w:rsidRDefault="006A4AC2" w:rsidP="00E06D30">
            <w:pPr>
              <w:pStyle w:val="ListParagraph"/>
              <w:jc w:val="center"/>
            </w:pPr>
            <w:r>
              <w:rPr>
                <w:noProof/>
              </w:rPr>
              <w:lastRenderedPageBreak/>
              <w:drawing>
                <wp:inline distT="0" distB="0" distL="0" distR="0" wp14:anchorId="3BE078AC" wp14:editId="09B58250">
                  <wp:extent cx="3559867" cy="32438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4.png"/>
                          <pic:cNvPicPr/>
                        </pic:nvPicPr>
                        <pic:blipFill>
                          <a:blip r:embed="rId51">
                            <a:extLst>
                              <a:ext uri="{28A0092B-C50C-407E-A947-70E740481C1C}">
                                <a14:useLocalDpi xmlns:a14="http://schemas.microsoft.com/office/drawing/2010/main" val="0"/>
                              </a:ext>
                            </a:extLst>
                          </a:blip>
                          <a:stretch>
                            <a:fillRect/>
                          </a:stretch>
                        </pic:blipFill>
                        <pic:spPr>
                          <a:xfrm>
                            <a:off x="0" y="0"/>
                            <a:ext cx="3571553" cy="3254473"/>
                          </a:xfrm>
                          <a:prstGeom prst="rect">
                            <a:avLst/>
                          </a:prstGeom>
                        </pic:spPr>
                      </pic:pic>
                    </a:graphicData>
                  </a:graphic>
                </wp:inline>
              </w:drawing>
            </w:r>
          </w:p>
          <w:p w14:paraId="29CC86C7" w14:textId="77777777" w:rsidR="00A7186A" w:rsidRDefault="00A7186A" w:rsidP="00294AC9">
            <w:pPr>
              <w:pStyle w:val="ListParagraph"/>
            </w:pPr>
          </w:p>
          <w:p w14:paraId="265B4202" w14:textId="5AEF2346" w:rsidR="00A7186A" w:rsidRPr="000B58D2" w:rsidRDefault="00A7186A" w:rsidP="00E06D30">
            <w:pPr>
              <w:pStyle w:val="Caption"/>
              <w:ind w:left="283" w:right="113"/>
            </w:pPr>
            <w:bookmarkStart w:id="209" w:name="_Ref464071838"/>
            <w:bookmarkStart w:id="210" w:name="_Toc463879976"/>
            <w:bookmarkStart w:id="211" w:name="_Toc464071818"/>
            <w:bookmarkStart w:id="212" w:name="_Toc464602367"/>
            <w:bookmarkStart w:id="213" w:name="_Toc464603696"/>
            <w:r>
              <w:t xml:space="preserve">Figure </w:t>
            </w:r>
            <w:fldSimple w:instr=" SEQ Figure \* ARABIC ">
              <w:r w:rsidR="0088566C">
                <w:rPr>
                  <w:noProof/>
                </w:rPr>
                <w:t>29</w:t>
              </w:r>
            </w:fldSimple>
            <w:bookmarkEnd w:id="209"/>
            <w:r>
              <w:t xml:space="preserve">. </w:t>
            </w:r>
            <w:r w:rsidRPr="007458C1">
              <w:rPr>
                <w:rStyle w:val="NoSpacingChar"/>
              </w:rPr>
              <w:t>cell lines are classified into different subgroups based on their mutational status of 3 genes.</w:t>
            </w:r>
            <w:r w:rsidR="00B4366B">
              <w:rPr>
                <w:rStyle w:val="NoSpacingChar"/>
              </w:rPr>
              <w:t xml:space="preserve"> Each</w:t>
            </w:r>
            <w:r w:rsidR="00FC6D97">
              <w:rPr>
                <w:rStyle w:val="NoSpacingChar"/>
              </w:rPr>
              <w:t xml:space="preserve"> node is</w:t>
            </w:r>
            <w:r w:rsidR="00B4366B">
              <w:rPr>
                <w:rStyle w:val="NoSpacingChar"/>
              </w:rPr>
              <w:t xml:space="preserve"> marked by the mean drug response to AZD5363 and the number of cell lines in the node.</w:t>
            </w:r>
            <w:r>
              <w:rPr>
                <w:rStyle w:val="NoSpacingChar"/>
              </w:rPr>
              <w:t xml:space="preserve"> </w:t>
            </w:r>
            <w:r w:rsidRPr="00E4642C">
              <w:rPr>
                <w:rStyle w:val="NoSpacingChar"/>
              </w:rPr>
              <w:t>Cell lines that are mutated in KRAS but not mutated in PTEN are the more resistant to AZD5363, an anti-AKT inhibitor than the rest of cell lines</w:t>
            </w:r>
            <w:r w:rsidRPr="00C432B8">
              <w:rPr>
                <w:rStyle w:val="NoSpacingChar"/>
              </w:rPr>
              <w:t>.</w:t>
            </w:r>
            <w:bookmarkEnd w:id="210"/>
            <w:bookmarkEnd w:id="211"/>
            <w:bookmarkEnd w:id="212"/>
            <w:bookmarkEnd w:id="213"/>
          </w:p>
        </w:tc>
      </w:tr>
    </w:tbl>
    <w:p w14:paraId="19E63AC7" w14:textId="77777777" w:rsidR="00A7186A" w:rsidRDefault="00A7186A" w:rsidP="00294AC9">
      <w:pPr>
        <w:pStyle w:val="ListParagraph"/>
      </w:pPr>
    </w:p>
    <w:p w14:paraId="39DA3A41" w14:textId="107F97C3" w:rsidR="00565C37" w:rsidRDefault="00A7186A" w:rsidP="00565C37">
      <w:pPr>
        <w:pStyle w:val="ListParagraph"/>
      </w:pPr>
      <w:r>
        <w:t xml:space="preserve">In another example, we identified the mutation of </w:t>
      </w:r>
      <w:r w:rsidRPr="003B65E5">
        <w:t xml:space="preserve">NOTCH1 </w:t>
      </w:r>
      <w:r>
        <w:t>as the most predictive</w:t>
      </w:r>
      <w:r w:rsidR="007C3484">
        <w:t xml:space="preserve"> alterations (p-value=0.003, FDR</w:t>
      </w:r>
      <w:r>
        <w:t>=0.026) associated to th</w:t>
      </w:r>
      <w:r w:rsidR="00462310">
        <w:t>e response to AZD8055, an anti-m</w:t>
      </w:r>
      <w:r>
        <w:t xml:space="preserve">TOR inhibitor. The cells with NOTCH1 mutations were significantly more resistant to the drug than </w:t>
      </w:r>
      <w:r w:rsidR="00565C37">
        <w:t xml:space="preserve">cells with </w:t>
      </w:r>
      <w:r>
        <w:t xml:space="preserve">wild type </w:t>
      </w:r>
      <w:r w:rsidR="00565C37">
        <w:t>NOTCH1</w:t>
      </w:r>
      <w:r>
        <w:t xml:space="preserve"> (</w:t>
      </w:r>
      <w:r>
        <w:fldChar w:fldCharType="begin"/>
      </w:r>
      <w:r>
        <w:instrText xml:space="preserve"> REF _Ref464073754 </w:instrText>
      </w:r>
      <w:r w:rsidR="00216539">
        <w:instrText xml:space="preserve"> \* MERGEFORMAT </w:instrText>
      </w:r>
      <w:r>
        <w:fldChar w:fldCharType="separate"/>
      </w:r>
      <w:r w:rsidR="0088566C">
        <w:t>Figure 30</w:t>
      </w:r>
      <w:r>
        <w:fldChar w:fldCharType="end"/>
      </w:r>
      <w:r>
        <w:t>).</w:t>
      </w:r>
      <w:r w:rsidR="00B4366B">
        <w:t xml:space="preserve"> </w:t>
      </w:r>
      <w:r w:rsidR="00CD4635" w:rsidRPr="00216539">
        <w:t>NOTCH1 gene encodes a class I transmembrane protein functioning as a ligand-activated transcription factor, which plays an important role in a number of cellular functions.</w:t>
      </w:r>
      <w:r w:rsidR="003501A2">
        <w:t xml:space="preserve"> </w:t>
      </w:r>
      <w:r w:rsidR="00565C37" w:rsidRPr="002112E9">
        <w:t xml:space="preserve">NOTCH1 has been considered as an oncogene in several lymphoid malignancies, but recent evidence has also </w:t>
      </w:r>
      <w:r w:rsidR="00565C37" w:rsidRPr="002112E9">
        <w:lastRenderedPageBreak/>
        <w:t xml:space="preserve">suggested that Notch signaling could be a tumor suppressor in myeloid malignancies </w:t>
      </w:r>
      <w:r w:rsidR="00565C37" w:rsidRPr="002112E9">
        <w:fldChar w:fldCharType="begin"/>
      </w:r>
      <w:r w:rsidR="00565C37" w:rsidRPr="002112E9">
        <w:instrText xml:space="preserve"> ADDIN EN.CITE &lt;EndNote&gt;&lt;Cite&gt;&lt;Author&gt;Lobry&lt;/Author&gt;&lt;Year&gt;2014&lt;/Year&gt;&lt;IDText&gt;Notch signaling: switching an oncogene to a tumor suppressor&lt;/IDText&gt;&lt;DisplayText&gt;(Lobry, et al. 2014)&lt;/DisplayText&gt;&lt;record&gt;&lt;dates&gt;&lt;pub-dates&gt;&lt;date&gt;Apr&lt;/date&gt;&lt;/pub-dates&gt;&lt;year&gt;2014&lt;/year&gt;&lt;/dates&gt;&lt;keywords&gt;&lt;keyword&gt;Animals&lt;/keyword&gt;&lt;keyword&gt;Erythrocytes&lt;/keyword&gt;&lt;keyword&gt;Genes, Switch&lt;/keyword&gt;&lt;keyword&gt;Genes, Tumor Suppressor&lt;/keyword&gt;&lt;keyword&gt;Hematologic Neoplasms&lt;/keyword&gt;&lt;keyword&gt;Hematopoiesis&lt;/keyword&gt;&lt;keyword&gt;Hematopoietic Stem Cells&lt;/keyword&gt;&lt;keyword&gt;Humans&lt;/keyword&gt;&lt;keyword&gt;Megakaryocytes&lt;/keyword&gt;&lt;keyword&gt;Oncogenes&lt;/keyword&gt;&lt;keyword&gt;Receptors, Notch&lt;/keyword&gt;&lt;keyword&gt;Signal Transduction&lt;/keyword&gt;&lt;/keywords&gt;&lt;urls&gt;&lt;related-urls&gt;&lt;url&gt;https://www.ncbi.nlm.nih.gov/pubmed/24608975&lt;/url&gt;&lt;/related-urls&gt;&lt;/urls&gt;&lt;isbn&gt;1528-0020&lt;/isbn&gt;&lt;custom2&gt;PMC3990910&lt;/custom2&gt;&lt;titles&gt;&lt;title&gt;Notch signaling: switching an oncogene to a tumor suppressor&lt;/title&gt;&lt;secondary-title&gt;Blood&lt;/secondary-title&gt;&lt;/titles&gt;&lt;pages&gt;2451-9&lt;/pages&gt;&lt;number&gt;16&lt;/number&gt;&lt;contributors&gt;&lt;authors&gt;&lt;author&gt;Lobry, C.&lt;/author&gt;&lt;author&gt;Oh, P.&lt;/author&gt;&lt;author&gt;Mansour, M. R.&lt;/author&gt;&lt;author&gt;Look, A. T.&lt;/author&gt;&lt;author&gt;Aifantis, I.&lt;/author&gt;&lt;/authors&gt;&lt;/contributors&gt;&lt;language&gt;ENG&lt;/language&gt;&lt;added-date format="utc"&gt;1476730868&lt;/added-date&gt;&lt;ref-type name="Journal Article"&gt;17&lt;/ref-type&gt;&lt;rec-number&gt;152&lt;/rec-number&gt;&lt;last-updated-date format="utc"&gt;1476730868&lt;/last-updated-date&gt;&lt;accession-num&gt;24608975&lt;/accession-num&gt;&lt;electronic-resource-num&gt;10.1182/blood-2013-08-355818&lt;/electronic-resource-num&gt;&lt;volume&gt;123&lt;/volume&gt;&lt;/record&gt;&lt;/Cite&gt;&lt;/EndNote&gt;</w:instrText>
      </w:r>
      <w:r w:rsidR="00565C37" w:rsidRPr="002112E9">
        <w:fldChar w:fldCharType="separate"/>
      </w:r>
      <w:r w:rsidR="00565C37" w:rsidRPr="002112E9">
        <w:t>(Lobry, et al. 2014)</w:t>
      </w:r>
      <w:r w:rsidR="00565C37" w:rsidRPr="002112E9">
        <w:fldChar w:fldCharType="end"/>
      </w:r>
      <w:r w:rsidR="00565C37" w:rsidRPr="002112E9">
        <w:t xml:space="preserve">. One study has shown that NOTCH1 knockdown reduced the level of mechanistic target of rapamycin (mTOR) protein in the monoblastic leukemia cell line </w:t>
      </w:r>
      <w:r w:rsidR="00565C37" w:rsidRPr="002112E9">
        <w:fldChar w:fldCharType="begin"/>
      </w:r>
      <w:r w:rsidR="00565C37" w:rsidRPr="002112E9">
        <w:instrText xml:space="preserve"> ADDIN EN.CITE &lt;EndNote&gt;&lt;Cite&gt;&lt;Author&gt;Okuhashi&lt;/Author&gt;&lt;Year&gt;2013&lt;/Year&gt;&lt;IDText&gt;NOTCH knockdown affects the proliferation and mTOR signaling of leukemia cells&lt;/IDText&gt;&lt;DisplayText&gt;(Okuhashi, et al. 2013)&lt;/DisplayText&gt;&lt;record&gt;&lt;dates&gt;&lt;pub-dates&gt;&lt;date&gt;Oct&lt;/date&gt;&lt;/pub-dates&gt;&lt;year&gt;2013&lt;/year&gt;&lt;/dates&gt;&lt;keywords&gt;&lt;keyword&gt;Cell Line, Tumor&lt;/keyword&gt;&lt;keyword&gt;Cell Proliferation&lt;/keyword&gt;&lt;keyword&gt;Gene Expression&lt;/keyword&gt;&lt;keyword&gt;Gene Knockdown Techniques&lt;/keyword&gt;&lt;keyword&gt;Humans&lt;/keyword&gt;&lt;keyword&gt;Leukemia&lt;/keyword&gt;&lt;keyword&gt;RNA, Small Interfering&lt;/keyword&gt;&lt;keyword&gt;Receptor, Notch1&lt;/keyword&gt;&lt;keyword&gt;Receptor, Notch2&lt;/keyword&gt;&lt;keyword&gt;Signal Transduction&lt;/keyword&gt;&lt;keyword&gt;TOR Serine-Threonine Kinases&lt;/keyword&gt;&lt;/keywords&gt;&lt;urls&gt;&lt;related-urls&gt;&lt;url&gt;https://www.ncbi.nlm.nih.gov/pubmed/24122995&lt;/url&gt;&lt;/related-urls&gt;&lt;/urls&gt;&lt;isbn&gt;1791-7530&lt;/isbn&gt;&lt;titles&gt;&lt;title&gt;NOTCH knockdown affects the proliferation and mTOR signaling of leukemia cells&lt;/title&gt;&lt;secondary-title&gt;Anticancer Res&lt;/secondary-title&gt;&lt;/titles&gt;&lt;pages&gt;4293-8&lt;/pages&gt;&lt;number&gt;10&lt;/number&gt;&lt;contributors&gt;&lt;authors&gt;&lt;author&gt;Okuhashi, Y.&lt;/author&gt;&lt;author&gt;Itoh, M.&lt;/author&gt;&lt;author&gt;Nara, N.&lt;/author&gt;&lt;author&gt;Tohda, S.&lt;/author&gt;&lt;/authors&gt;&lt;/contributors&gt;&lt;language&gt;ENG&lt;/language&gt;&lt;added-date format="utc"&gt;1476731183&lt;/added-date&gt;&lt;ref-type name="Journal Article"&gt;17&lt;/ref-type&gt;&lt;rec-number&gt;153&lt;/rec-number&gt;&lt;last-updated-date format="utc"&gt;1476731183&lt;/last-updated-date&gt;&lt;accession-num&gt;24122995&lt;/accession-num&gt;&lt;volume&gt;33&lt;/volume&gt;&lt;/record&gt;&lt;/Cite&gt;&lt;/EndNote&gt;</w:instrText>
      </w:r>
      <w:r w:rsidR="00565C37" w:rsidRPr="002112E9">
        <w:fldChar w:fldCharType="separate"/>
      </w:r>
      <w:r w:rsidR="00565C37" w:rsidRPr="002112E9">
        <w:t>(Okuhashi, et al. 2013)</w:t>
      </w:r>
      <w:r w:rsidR="00565C37" w:rsidRPr="002112E9">
        <w:fldChar w:fldCharType="end"/>
      </w:r>
      <w:r w:rsidR="00565C37" w:rsidRPr="002112E9">
        <w:t xml:space="preserve">. The reason why cell lines with NOTCH1 mutations are more resistant to AZD8055 is still not clear, further </w:t>
      </w:r>
      <w:r w:rsidR="00565C37" w:rsidRPr="002112E9">
        <w:rPr>
          <w:i/>
        </w:rPr>
        <w:t>in vitro</w:t>
      </w:r>
      <w:r w:rsidR="00565C37" w:rsidRPr="002112E9">
        <w:t xml:space="preserve"> studies are needed to better understand the underlying mechanistic explanation.</w:t>
      </w:r>
    </w:p>
    <w:p w14:paraId="7B47D486" w14:textId="68B9C57D" w:rsidR="002501F2" w:rsidRDefault="002501F2" w:rsidP="00294AC9">
      <w:pPr>
        <w:pStyle w:val="ListParagraph"/>
      </w:pPr>
    </w:p>
    <w:tbl>
      <w:tblPr>
        <w:tblStyle w:val="TableGrid"/>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5"/>
      </w:tblGrid>
      <w:tr w:rsidR="00A7186A" w14:paraId="49878EF5" w14:textId="77777777" w:rsidTr="00E06D30">
        <w:tc>
          <w:tcPr>
            <w:tcW w:w="9457" w:type="dxa"/>
          </w:tcPr>
          <w:p w14:paraId="4A9B369B" w14:textId="77777777" w:rsidR="00A7186A" w:rsidRDefault="00A7186A" w:rsidP="00DF713C">
            <w:pPr>
              <w:pStyle w:val="ListParagraph"/>
              <w:jc w:val="center"/>
            </w:pPr>
            <w:r>
              <w:rPr>
                <w:noProof/>
              </w:rPr>
              <w:drawing>
                <wp:inline distT="0" distB="0" distL="0" distR="0" wp14:anchorId="19719604" wp14:editId="2F953D57">
                  <wp:extent cx="3822716" cy="236283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d8055.png"/>
                          <pic:cNvPicPr/>
                        </pic:nvPicPr>
                        <pic:blipFill>
                          <a:blip r:embed="rId52">
                            <a:extLst>
                              <a:ext uri="{28A0092B-C50C-407E-A947-70E740481C1C}">
                                <a14:useLocalDpi xmlns:a14="http://schemas.microsoft.com/office/drawing/2010/main" val="0"/>
                              </a:ext>
                            </a:extLst>
                          </a:blip>
                          <a:stretch>
                            <a:fillRect/>
                          </a:stretch>
                        </pic:blipFill>
                        <pic:spPr>
                          <a:xfrm>
                            <a:off x="0" y="0"/>
                            <a:ext cx="3936564" cy="2433205"/>
                          </a:xfrm>
                          <a:prstGeom prst="rect">
                            <a:avLst/>
                          </a:prstGeom>
                        </pic:spPr>
                      </pic:pic>
                    </a:graphicData>
                  </a:graphic>
                </wp:inline>
              </w:drawing>
            </w:r>
          </w:p>
          <w:p w14:paraId="3F8AC3D5" w14:textId="011B6A94" w:rsidR="00A7186A" w:rsidRDefault="00A7186A" w:rsidP="001D1546">
            <w:pPr>
              <w:pStyle w:val="Caption"/>
              <w:ind w:left="340" w:right="397"/>
              <w:rPr>
                <w:szCs w:val="22"/>
              </w:rPr>
            </w:pPr>
            <w:bookmarkStart w:id="214" w:name="_Ref464073754"/>
            <w:bookmarkStart w:id="215" w:name="_Toc464602368"/>
            <w:bookmarkStart w:id="216" w:name="_Toc464603697"/>
            <w:r>
              <w:t xml:space="preserve">Figure </w:t>
            </w:r>
            <w:fldSimple w:instr=" SEQ Figure \* ARABIC ">
              <w:r w:rsidR="0088566C">
                <w:rPr>
                  <w:noProof/>
                </w:rPr>
                <w:t>30</w:t>
              </w:r>
            </w:fldSimple>
            <w:bookmarkEnd w:id="214"/>
            <w:r>
              <w:t xml:space="preserve">. </w:t>
            </w:r>
            <w:r w:rsidRPr="00E4642C">
              <w:rPr>
                <w:rStyle w:val="NoSpacingChar"/>
              </w:rPr>
              <w:t>The cells with NOTCH1 mutation</w:t>
            </w:r>
            <w:r>
              <w:rPr>
                <w:rStyle w:val="NoSpacingChar"/>
              </w:rPr>
              <w:t>s</w:t>
            </w:r>
            <w:r w:rsidRPr="00E4642C">
              <w:rPr>
                <w:rStyle w:val="NoSpacingChar"/>
              </w:rPr>
              <w:t xml:space="preserve"> a</w:t>
            </w:r>
            <w:r w:rsidR="00565C37">
              <w:rPr>
                <w:rStyle w:val="NoSpacingChar"/>
              </w:rPr>
              <w:t>re significantly more resistant</w:t>
            </w:r>
            <w:r w:rsidR="00462310">
              <w:rPr>
                <w:rStyle w:val="NoSpacingChar"/>
              </w:rPr>
              <w:t xml:space="preserve"> to AZD8055, an anti-m</w:t>
            </w:r>
            <w:r w:rsidRPr="00E4642C">
              <w:rPr>
                <w:rStyle w:val="NoSpacingChar"/>
              </w:rPr>
              <w:t>TOR inhibitor, than cells with</w:t>
            </w:r>
            <w:r>
              <w:rPr>
                <w:rStyle w:val="NoSpacingChar"/>
              </w:rPr>
              <w:t xml:space="preserve"> normal NOTCH1</w:t>
            </w:r>
            <w:r w:rsidRPr="00E4642C">
              <w:rPr>
                <w:rStyle w:val="NoSpacingChar"/>
              </w:rPr>
              <w:t>.</w:t>
            </w:r>
            <w:bookmarkEnd w:id="215"/>
            <w:bookmarkEnd w:id="216"/>
          </w:p>
        </w:tc>
      </w:tr>
    </w:tbl>
    <w:p w14:paraId="708418E7" w14:textId="77777777" w:rsidR="00A7186A" w:rsidRDefault="00A7186A" w:rsidP="00294AC9">
      <w:pPr>
        <w:pStyle w:val="ListParagraph"/>
      </w:pPr>
    </w:p>
    <w:p w14:paraId="2A0A202D" w14:textId="542707C2" w:rsidR="00E525B6" w:rsidRPr="00E213B5" w:rsidRDefault="00565C37" w:rsidP="00294AC9">
      <w:pPr>
        <w:pStyle w:val="ListParagraph"/>
      </w:pPr>
      <w:r>
        <w:t>CDKN2A mutations (p-value=0.004, FDR=0.033) and CDKN2A amplification (p-value=0.001, FDR=0.008) were identified as top predi</w:t>
      </w:r>
      <w:r w:rsidR="00462310">
        <w:t>ctors for JW7521, another anti-m</w:t>
      </w:r>
      <w:r>
        <w:t>TOR inhibitor. CDKN2A mutation was identified as predictive of sensitivity to JW7521 while amplification of CDKN2A was identified as predictive of resistance to JW7521. W</w:t>
      </w:r>
      <w:r w:rsidR="00692F12">
        <w:t>e hypothesized</w:t>
      </w:r>
      <w:r>
        <w:t xml:space="preserve"> that the activation of CDKN2A is predictive of the </w:t>
      </w:r>
      <w:r w:rsidR="00692F12">
        <w:t>drug</w:t>
      </w:r>
      <w:r>
        <w:t xml:space="preserve"> response to JW752</w:t>
      </w:r>
      <w:r w:rsidR="00692F12">
        <w:t xml:space="preserve"> and</w:t>
      </w:r>
      <w:r>
        <w:t xml:space="preserve"> examined the drug response </w:t>
      </w:r>
      <w:r w:rsidR="00692F12">
        <w:t>between</w:t>
      </w:r>
      <w:r>
        <w:t xml:space="preserve"> cell lines with CDKN2A inactivation (cell lines with the </w:t>
      </w:r>
      <w:r>
        <w:lastRenderedPageBreak/>
        <w:t xml:space="preserve">inactivating mutation or/and with a deletion) and </w:t>
      </w:r>
      <w:r w:rsidR="00692F12">
        <w:t xml:space="preserve">cell lines with </w:t>
      </w:r>
      <w:r>
        <w:t>CDKN2A activation (cell lines without the</w:t>
      </w:r>
      <w:r w:rsidR="00692F12">
        <w:t xml:space="preserve"> mutation but an amplification). We </w:t>
      </w:r>
      <w:r>
        <w:t xml:space="preserve">showed that cell lines that are CDKN2A activated were significantly more resistant to JW7521 than cell lines that were CDKN2A inactivated </w:t>
      </w:r>
      <w:r w:rsidR="00A7186A">
        <w:t xml:space="preserve"> (</w:t>
      </w:r>
      <w:r w:rsidR="00A7186A">
        <w:fldChar w:fldCharType="begin"/>
      </w:r>
      <w:r w:rsidR="00A7186A">
        <w:instrText xml:space="preserve"> REF _Ref464039893 </w:instrText>
      </w:r>
      <w:r w:rsidR="00E213B5">
        <w:instrText xml:space="preserve"> \* MERGEFORMAT </w:instrText>
      </w:r>
      <w:r w:rsidR="00A7186A">
        <w:fldChar w:fldCharType="separate"/>
      </w:r>
      <w:r w:rsidR="0088566C">
        <w:t>Figure 31</w:t>
      </w:r>
      <w:r w:rsidR="00A7186A">
        <w:fldChar w:fldCharType="end"/>
      </w:r>
      <w:r w:rsidR="00A7186A">
        <w:t xml:space="preserve">). </w:t>
      </w:r>
      <w:r w:rsidRPr="002112E9">
        <w:t xml:space="preserve">CDKN2A, frequently mutated or deleted in cancer, is a protein coding gene coding for tumor suppressors p16 and p14arf </w:t>
      </w:r>
      <w:r w:rsidRPr="002112E9">
        <w:fldChar w:fldCharType="begin"/>
      </w:r>
      <w:r w:rsidRPr="002112E9">
        <w:instrText xml:space="preserve"> ADDIN EN.CITE &lt;EndNote&gt;&lt;Cite&gt;&lt;Author&gt;McWilliams&lt;/Author&gt;&lt;Year&gt;2011&lt;/Year&gt;&lt;IDText&gt;Prevalence of CDKN2A mutations in pancreatic cancer patients: implications for genetic counseling&lt;/IDText&gt;&lt;DisplayText&gt;(McWilliams, et al. 2011)&lt;/DisplayText&gt;&lt;record&gt;&lt;dates&gt;&lt;pub-dates&gt;&lt;date&gt;Apr&lt;/date&gt;&lt;/pub-dates&gt;&lt;year&gt;2011&lt;/year&gt;&lt;/dates&gt;&lt;keywords&gt;&lt;keyword&gt;Adenocarcinoma&lt;/keyword&gt;&lt;keyword&gt;Adult&lt;/keyword&gt;&lt;keyword&gt;Aged&lt;/keyword&gt;&lt;keyword&gt;Aged, 80 and over&lt;/keyword&gt;&lt;keyword&gt;Cyclin-Dependent Kinase Inhibitor p16&lt;/keyword&gt;&lt;keyword&gt;Female&lt;/keyword&gt;&lt;keyword&gt;Genetic Counseling&lt;/keyword&gt;&lt;keyword&gt;Genetic Predisposition to Disease&lt;/keyword&gt;&lt;keyword&gt;Germ-Line Mutation&lt;/keyword&gt;&lt;keyword&gt;Humans&lt;/keyword&gt;&lt;keyword&gt;Male&lt;/keyword&gt;&lt;keyword&gt;Melanoma&lt;/keyword&gt;&lt;keyword&gt;Middle Aged&lt;/keyword&gt;&lt;keyword&gt;Neoplasm Staging&lt;/keyword&gt;&lt;keyword&gt;Pancreatic Neoplasms&lt;/keyword&gt;&lt;keyword&gt;Penetrance&lt;/keyword&gt;&lt;keyword&gt;Prevalence&lt;/keyword&gt;&lt;keyword&gt;Skin Neoplasms&lt;/keyword&gt;&lt;keyword&gt;Smoking&lt;/keyword&gt;&lt;/keywords&gt;&lt;urls&gt;&lt;related-urls&gt;&lt;url&gt;https://www.ncbi.nlm.nih.gov/pubmed/21150883&lt;/url&gt;&lt;/related-urls&gt;&lt;/urls&gt;&lt;isbn&gt;1476-5438&lt;/isbn&gt;&lt;custom2&gt;PMC3060321&lt;/custom2&gt;&lt;titles&gt;&lt;title&gt;Prevalence of CDKN2A mutations in pancreatic cancer patients: implications for genetic counseling&lt;/title&gt;&lt;secondary-title&gt;Eur J Hum Genet&lt;/secondary-title&gt;&lt;/titles&gt;&lt;pages&gt;472-8&lt;/pages&gt;&lt;number&gt;4&lt;/number&gt;&lt;contributors&gt;&lt;authors&gt;&lt;author&gt;McWilliams, R. R.&lt;/author&gt;&lt;author&gt;Wieben, E. D.&lt;/author&gt;&lt;author&gt;Rabe, K. G.&lt;/author&gt;&lt;author&gt;Pedersen, K. S.&lt;/author&gt;&lt;author&gt;Wu, Y.&lt;/author&gt;&lt;author&gt;Sicotte, H.&lt;/author&gt;&lt;author&gt;Petersen, G. M.&lt;/author&gt;&lt;/authors&gt;&lt;/contributors&gt;&lt;language&gt;ENG&lt;/language&gt;&lt;added-date format="utc"&gt;1476732257&lt;/added-date&gt;&lt;ref-type name="Journal Article"&gt;17&lt;/ref-type&gt;&lt;rec-number&gt;154&lt;/rec-number&gt;&lt;last-updated-date format="utc"&gt;1476732257&lt;/last-updated-date&gt;&lt;accession-num&gt;21150883&lt;/accession-num&gt;&lt;electronic-resource-num&gt;10.1038/ejhg.2010.198&lt;/electronic-resource-num&gt;&lt;volume&gt;19&lt;/volume&gt;&lt;/record&gt;&lt;/Cite&gt;&lt;/EndNote&gt;</w:instrText>
      </w:r>
      <w:r w:rsidRPr="002112E9">
        <w:fldChar w:fldCharType="separate"/>
      </w:r>
      <w:r w:rsidRPr="002112E9">
        <w:t>(McWilliams, et al. 2011)</w:t>
      </w:r>
      <w:r w:rsidRPr="002112E9">
        <w:fldChar w:fldCharType="end"/>
      </w:r>
      <w:r w:rsidRPr="002112E9">
        <w:t xml:space="preserve">. One study has shown that inactivating mutations of CDKN2A result in elevated mTORC1/2 signaling </w:t>
      </w:r>
      <w:r w:rsidRPr="002112E9">
        <w:fldChar w:fldCharType="begin"/>
      </w:r>
      <w:r w:rsidRPr="002112E9">
        <w:instrText xml:space="preserve"> ADDIN EN.CITE &lt;EndNote&gt;&lt;Cite&gt;&lt;Author&gt;Souroullas&lt;/Author&gt;&lt;Year&gt;2015&lt;/Year&gt;&lt;IDText&gt;mTOR signaling in melanoma: oncogene-induced pseudo-senescence?&lt;/IDText&gt;&lt;DisplayText&gt;(Souroullas and Sharpless 2015)&lt;/DisplayText&gt;&lt;record&gt;&lt;dates&gt;&lt;pub-dates&gt;&lt;date&gt;Jan&lt;/date&gt;&lt;/pub-dates&gt;&lt;year&gt;2015&lt;/year&gt;&lt;/dates&gt;&lt;keywords&gt;&lt;keyword&gt;Animals&lt;/keyword&gt;&lt;keyword&gt;Humans&lt;/keyword&gt;&lt;keyword&gt;Melanoma, Experimental&lt;/keyword&gt;&lt;keyword&gt;Multiprotein Complexes&lt;/keyword&gt;&lt;keyword&gt;Nevus&lt;/keyword&gt;&lt;keyword&gt;Protein-Serine-Threonine Kinases&lt;/keyword&gt;&lt;keyword&gt;Proto-Oncogene Proteins B-raf&lt;/keyword&gt;&lt;keyword&gt;Skin Neoplasms&lt;/keyword&gt;&lt;keyword&gt;TOR Serine-Threonine Kinases&lt;/keyword&gt;&lt;/keywords&gt;&lt;urls&gt;&lt;related-urls&gt;&lt;url&gt;https://www.ncbi.nlm.nih.gov/pubmed/25584887&lt;/url&gt;&lt;/related-urls&gt;&lt;/urls&gt;&lt;isbn&gt;1878-3686&lt;/isbn&gt;&lt;titles&gt;&lt;title&gt;mTOR signaling in melanoma: oncogene-induced pseudo-senescence?&lt;/title&gt;&lt;secondary-title&gt;Cancer Cell&lt;/secondary-title&gt;&lt;/titles&gt;&lt;pages&gt;3-5&lt;/pages&gt;&lt;number&gt;1&lt;/number&gt;&lt;contributors&gt;&lt;authors&gt;&lt;author&gt;Souroullas, G. P.&lt;/author&gt;&lt;author&gt;Sharpless, N. E.&lt;/author&gt;&lt;/authors&gt;&lt;/contributors&gt;&lt;language&gt;ENG&lt;/language&gt;&lt;added-date format="utc"&gt;1476732537&lt;/added-date&gt;&lt;ref-type name="Journal Article"&gt;17&lt;/ref-type&gt;&lt;rec-number&gt;155&lt;/rec-number&gt;&lt;last-updated-date format="utc"&gt;1476732537&lt;/last-updated-date&gt;&lt;accession-num&gt;25584887&lt;/accession-num&gt;&lt;electronic-resource-num&gt;10.1016/j.ccell.2014.12.005&lt;/electronic-resource-num&gt;&lt;volume&gt;27&lt;/volume&gt;&lt;/record&gt;&lt;/Cite&gt;&lt;/EndNote&gt;</w:instrText>
      </w:r>
      <w:r w:rsidRPr="002112E9">
        <w:fldChar w:fldCharType="separate"/>
      </w:r>
      <w:r w:rsidRPr="002112E9">
        <w:t>(Souroullas and Sharpless 2015)</w:t>
      </w:r>
      <w:r w:rsidRPr="002112E9">
        <w:fldChar w:fldCharType="end"/>
      </w:r>
      <w:r w:rsidRPr="002112E9">
        <w:t xml:space="preserve"> and this might offer an explanation for identifying the cell lines with inactivated CDKN2A as</w:t>
      </w:r>
      <w:r w:rsidR="00462310">
        <w:t xml:space="preserve"> more sensitive to an anti-m</w:t>
      </w:r>
      <w:r w:rsidRPr="002112E9">
        <w:t>TOR inhibitor.</w:t>
      </w:r>
    </w:p>
    <w:p w14:paraId="16BC5633" w14:textId="3C5E15B9" w:rsidR="00A7186A" w:rsidRPr="00D7681C" w:rsidRDefault="00A7186A" w:rsidP="00294AC9">
      <w:pPr>
        <w:pStyle w:val="ListParagraph"/>
      </w:pPr>
    </w:p>
    <w:tbl>
      <w:tblPr>
        <w:tblStyle w:val="TableGrid"/>
        <w:tblW w:w="9475" w:type="dxa"/>
        <w:tblInd w:w="420" w:type="dxa"/>
        <w:tblLook w:val="04A0" w:firstRow="1" w:lastRow="0" w:firstColumn="1" w:lastColumn="0" w:noHBand="0" w:noVBand="1"/>
      </w:tblPr>
      <w:tblGrid>
        <w:gridCol w:w="9475"/>
      </w:tblGrid>
      <w:tr w:rsidR="00A7186A" w14:paraId="5DFC7268" w14:textId="77777777" w:rsidTr="00E06D30">
        <w:tc>
          <w:tcPr>
            <w:tcW w:w="9475" w:type="dxa"/>
            <w:tcBorders>
              <w:top w:val="nil"/>
              <w:left w:val="nil"/>
              <w:bottom w:val="nil"/>
              <w:right w:val="nil"/>
            </w:tcBorders>
          </w:tcPr>
          <w:p w14:paraId="524394CE" w14:textId="0D5F5F4F" w:rsidR="00A7186A" w:rsidRDefault="00E06D30" w:rsidP="00294AC9">
            <w:pPr>
              <w:pStyle w:val="ListParagraph"/>
            </w:pPr>
            <w:r>
              <w:t xml:space="preserve">         </w:t>
            </w:r>
            <w:r w:rsidR="00A7186A">
              <w:rPr>
                <w:noProof/>
              </w:rPr>
              <w:drawing>
                <wp:inline distT="0" distB="0" distL="0" distR="0" wp14:anchorId="2922B3A9" wp14:editId="3747EF26">
                  <wp:extent cx="3741039" cy="3391728"/>
                  <wp:effectExtent l="0" t="0" r="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w7521-2.png"/>
                          <pic:cNvPicPr/>
                        </pic:nvPicPr>
                        <pic:blipFill>
                          <a:blip r:embed="rId53">
                            <a:extLst>
                              <a:ext uri="{28A0092B-C50C-407E-A947-70E740481C1C}">
                                <a14:useLocalDpi xmlns:a14="http://schemas.microsoft.com/office/drawing/2010/main" val="0"/>
                              </a:ext>
                            </a:extLst>
                          </a:blip>
                          <a:stretch>
                            <a:fillRect/>
                          </a:stretch>
                        </pic:blipFill>
                        <pic:spPr>
                          <a:xfrm>
                            <a:off x="0" y="0"/>
                            <a:ext cx="3821510" cy="3464686"/>
                          </a:xfrm>
                          <a:prstGeom prst="rect">
                            <a:avLst/>
                          </a:prstGeom>
                        </pic:spPr>
                      </pic:pic>
                    </a:graphicData>
                  </a:graphic>
                </wp:inline>
              </w:drawing>
            </w:r>
          </w:p>
          <w:p w14:paraId="05B0781C" w14:textId="23E38B36" w:rsidR="00A7186A" w:rsidRDefault="00A7186A" w:rsidP="002B3F51">
            <w:pPr>
              <w:pStyle w:val="Caption"/>
              <w:ind w:left="113" w:right="340"/>
              <w:rPr>
                <w:szCs w:val="22"/>
              </w:rPr>
            </w:pPr>
            <w:bookmarkStart w:id="217" w:name="_Ref464039893"/>
            <w:bookmarkStart w:id="218" w:name="_Toc463879978"/>
            <w:bookmarkStart w:id="219" w:name="_Toc464071820"/>
            <w:bookmarkStart w:id="220" w:name="_Toc464602369"/>
            <w:bookmarkStart w:id="221" w:name="_Toc464603698"/>
            <w:r>
              <w:t xml:space="preserve">Figure </w:t>
            </w:r>
            <w:fldSimple w:instr=" SEQ Figure \* ARABIC ">
              <w:r w:rsidR="0088566C">
                <w:rPr>
                  <w:noProof/>
                </w:rPr>
                <w:t>31</w:t>
              </w:r>
            </w:fldSimple>
            <w:bookmarkEnd w:id="217"/>
            <w:r>
              <w:t xml:space="preserve">. </w:t>
            </w:r>
            <w:r w:rsidRPr="008D2BAC">
              <w:rPr>
                <w:rStyle w:val="NoSpacingChar"/>
              </w:rPr>
              <w:t>Cell lines that are CDKN2A activated (defined as cell lines with an amplification and not mutated) were significantly more resistant to JW7521 than cell lines that were CDKN2A inactivated (defined as cell lines with a mutation or/and a deletion).</w:t>
            </w:r>
            <w:bookmarkEnd w:id="218"/>
            <w:bookmarkEnd w:id="219"/>
            <w:bookmarkEnd w:id="220"/>
            <w:bookmarkEnd w:id="221"/>
          </w:p>
        </w:tc>
      </w:tr>
    </w:tbl>
    <w:p w14:paraId="38BDEE60" w14:textId="2A04134B" w:rsidR="00A7186A" w:rsidRDefault="00A7186A" w:rsidP="00294AC9">
      <w:pPr>
        <w:pStyle w:val="ListParagraph"/>
      </w:pPr>
      <w:r>
        <w:lastRenderedPageBreak/>
        <w:t xml:space="preserve">The deletion of </w:t>
      </w:r>
      <w:r w:rsidRPr="008206A3">
        <w:t>PHLPP2</w:t>
      </w:r>
      <w:r>
        <w:t xml:space="preserve"> was identified to be associated with drug response to </w:t>
      </w:r>
      <w:r w:rsidRPr="003C41B9">
        <w:t>CI-1040, an anti-MEK inhibitor</w:t>
      </w:r>
      <w:r>
        <w:t xml:space="preserve"> (</w:t>
      </w:r>
      <w:fldSimple w:instr=" REF _Ref463879473 ">
        <w:r w:rsidR="0088566C">
          <w:t xml:space="preserve">Figure </w:t>
        </w:r>
        <w:r w:rsidR="0088566C">
          <w:rPr>
            <w:noProof/>
          </w:rPr>
          <w:t>32</w:t>
        </w:r>
      </w:fldSimple>
      <w:r>
        <w:t>)</w:t>
      </w:r>
      <w:r w:rsidRPr="003C41B9">
        <w:t xml:space="preserve">. </w:t>
      </w:r>
      <w:r>
        <w:t xml:space="preserve"> </w:t>
      </w:r>
      <w:r w:rsidRPr="008206A3">
        <w:t>PHLPP2</w:t>
      </w:r>
      <w:r>
        <w:t xml:space="preserve"> is an </w:t>
      </w:r>
      <w:r w:rsidRPr="00794EA6">
        <w:t>important regulator of </w:t>
      </w:r>
      <w:r>
        <w:t>AKT</w:t>
      </w:r>
      <w:r w:rsidRPr="00794EA6">
        <w:t xml:space="preserve"> serine-threonine kinases, which inactive AKT1 and AKT3 by </w:t>
      </w:r>
      <w:r>
        <w:t>de</w:t>
      </w:r>
      <w:r w:rsidRPr="00794EA6">
        <w:t>phosphorylation</w:t>
      </w:r>
      <w:r w:rsidR="00060E67">
        <w:t xml:space="preserve"> </w:t>
      </w:r>
      <w:r>
        <w:fldChar w:fldCharType="begin"/>
      </w:r>
      <w:r>
        <w:instrText xml:space="preserve"> ADDIN EN.CITE &lt;EndNote&gt;&lt;Cite&gt;&lt;Author&gt;Brognard&lt;/Author&gt;&lt;Year&gt;2007&lt;/Year&gt;&lt;IDText&gt;PHLPP and a second isoform, PHLPP2, differentially attenuate the amplitude of Akt signaling by regulating distinct Akt isoforms&lt;/IDText&gt;&lt;DisplayText&gt;(Brognard, et al. 2007)&lt;/DisplayText&gt;&lt;record&gt;&lt;dates&gt;&lt;pub-dates&gt;&lt;date&gt;Mar&lt;/date&gt;&lt;/pub-dates&gt;&lt;year&gt;2007&lt;/year&gt;&lt;/dates&gt;&lt;keywords&gt;&lt;keyword&gt;Amino Acid Sequence&lt;/keyword&gt;&lt;keyword&gt;Apoptosis&lt;/keyword&gt;&lt;keyword&gt;Cell Division&lt;/keyword&gt;&lt;keyword&gt;Cell Line&lt;/keyword&gt;&lt;keyword&gt;Cloning, Molecular&lt;/keyword&gt;&lt;keyword&gt;Humans&lt;/keyword&gt;&lt;keyword&gt;Isoenzymes&lt;/keyword&gt;&lt;keyword&gt;Molecular Sequence Data&lt;/keyword&gt;&lt;keyword&gt;Nuclear Proteins&lt;/keyword&gt;&lt;keyword&gt;Phosphoprotein Phosphatases&lt;/keyword&gt;&lt;keyword&gt;Proto-Oncogene Proteins c-akt&lt;/keyword&gt;&lt;keyword&gt;Recombinant Proteins&lt;/keyword&gt;&lt;keyword&gt;Sequence Alignment&lt;/keyword&gt;&lt;keyword&gt;Sequence Homology, Amino Acid&lt;/keyword&gt;&lt;keyword&gt;Signal Transduction&lt;/keyword&gt;&lt;keyword&gt;Transfection&lt;/keyword&gt;&lt;/keywords&gt;&lt;urls&gt;&lt;related-urls&gt;&lt;url&gt;https://www.ncbi.nlm.nih.gov/pubmed/17386267&lt;/url&gt;&lt;/related-urls&gt;&lt;/urls&gt;&lt;isbn&gt;1097-2765&lt;/isbn&gt;&lt;titles&gt;&lt;title&gt;PHLPP and a second isoform, PHLPP2, differentially attenuate the amplitude of Akt signaling by regulating distinct Akt isoforms&lt;/title&gt;&lt;secondary-title&gt;Mol Cell&lt;/secondary-title&gt;&lt;/titles&gt;&lt;pages&gt;917-31&lt;/pages&gt;&lt;number&gt;6&lt;/number&gt;&lt;contributors&gt;&lt;authors&gt;&lt;author&gt;Brognard, J.&lt;/author&gt;&lt;author&gt;Sierecki, E.&lt;/author&gt;&lt;author&gt;Gao, T.&lt;/author&gt;&lt;author&gt;Newton, A. C.&lt;/author&gt;&lt;/authors&gt;&lt;/contributors&gt;&lt;language&gt;ENG&lt;/language&gt;&lt;added-date format="utc"&gt;1476702549&lt;/added-date&gt;&lt;ref-type name="Journal Article"&gt;17&lt;/ref-type&gt;&lt;rec-number&gt;135&lt;/rec-number&gt;&lt;last-updated-date format="utc"&gt;1476702549&lt;/last-updated-date&gt;&lt;accession-num&gt;17386267&lt;/accession-num&gt;&lt;electronic-resource-num&gt;10.1016/j.molcel.2007.02.017&lt;/electronic-resource-num&gt;&lt;volume&gt;25&lt;/volume&gt;&lt;/record&gt;&lt;/Cite&gt;&lt;/EndNote&gt;</w:instrText>
      </w:r>
      <w:r>
        <w:fldChar w:fldCharType="separate"/>
      </w:r>
      <w:r>
        <w:rPr>
          <w:noProof/>
        </w:rPr>
        <w:t>(Brognard, et al. 2007)</w:t>
      </w:r>
      <w:r>
        <w:fldChar w:fldCharType="end"/>
      </w:r>
      <w:r w:rsidRPr="00794EA6">
        <w:t xml:space="preserve">. </w:t>
      </w:r>
      <w:r>
        <w:t xml:space="preserve">A loss of </w:t>
      </w:r>
      <w:r w:rsidRPr="008206A3">
        <w:t>PHLPP2</w:t>
      </w:r>
      <w:r>
        <w:t xml:space="preserve"> in the cells could lead to increased activity of AKT</w:t>
      </w:r>
      <w:r w:rsidRPr="00794EA6">
        <w:t xml:space="preserve"> and ERK pathways</w:t>
      </w:r>
      <w:r w:rsidR="0024504F">
        <w:t xml:space="preserve">, which promote cell survival. </w:t>
      </w:r>
    </w:p>
    <w:p w14:paraId="696EB69C" w14:textId="77777777" w:rsidR="00A7186A" w:rsidRDefault="00A7186A" w:rsidP="00294AC9">
      <w:pPr>
        <w:pStyle w:val="ListParagraph"/>
      </w:pPr>
    </w:p>
    <w:tbl>
      <w:tblPr>
        <w:tblStyle w:val="TableGrid"/>
        <w:tblW w:w="9512" w:type="dxa"/>
        <w:tblInd w:w="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12"/>
      </w:tblGrid>
      <w:tr w:rsidR="00A7186A" w14:paraId="6D4AFBB7" w14:textId="77777777" w:rsidTr="00D764A2">
        <w:tc>
          <w:tcPr>
            <w:tcW w:w="9512" w:type="dxa"/>
          </w:tcPr>
          <w:p w14:paraId="5760616D" w14:textId="61C7EF97" w:rsidR="00A7186A" w:rsidRDefault="00D764A2" w:rsidP="00294AC9">
            <w:pPr>
              <w:pStyle w:val="ListParagraph"/>
            </w:pPr>
            <w:r>
              <w:t xml:space="preserve">       </w:t>
            </w:r>
            <w:r w:rsidR="00A7186A">
              <w:rPr>
                <w:noProof/>
              </w:rPr>
              <w:drawing>
                <wp:inline distT="0" distB="0" distL="0" distR="0" wp14:anchorId="15EE82AD" wp14:editId="4DA20F5F">
                  <wp:extent cx="3855719" cy="2581656"/>
                  <wp:effectExtent l="0" t="0" r="571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i1040.png"/>
                          <pic:cNvPicPr/>
                        </pic:nvPicPr>
                        <pic:blipFill>
                          <a:blip r:embed="rId54">
                            <a:extLst>
                              <a:ext uri="{28A0092B-C50C-407E-A947-70E740481C1C}">
                                <a14:useLocalDpi xmlns:a14="http://schemas.microsoft.com/office/drawing/2010/main" val="0"/>
                              </a:ext>
                            </a:extLst>
                          </a:blip>
                          <a:stretch>
                            <a:fillRect/>
                          </a:stretch>
                        </pic:blipFill>
                        <pic:spPr>
                          <a:xfrm>
                            <a:off x="0" y="0"/>
                            <a:ext cx="3868414" cy="2590156"/>
                          </a:xfrm>
                          <a:prstGeom prst="rect">
                            <a:avLst/>
                          </a:prstGeom>
                        </pic:spPr>
                      </pic:pic>
                    </a:graphicData>
                  </a:graphic>
                </wp:inline>
              </w:drawing>
            </w:r>
          </w:p>
          <w:p w14:paraId="27867BE0" w14:textId="2DD45617" w:rsidR="00A7186A" w:rsidRDefault="00A7186A" w:rsidP="002B3F51">
            <w:pPr>
              <w:pStyle w:val="Caption"/>
              <w:ind w:left="113" w:right="340"/>
            </w:pPr>
            <w:bookmarkStart w:id="222" w:name="_Ref463879473"/>
            <w:bookmarkStart w:id="223" w:name="_Toc463879979"/>
            <w:bookmarkStart w:id="224" w:name="_Toc464071821"/>
            <w:bookmarkStart w:id="225" w:name="_Toc464602370"/>
            <w:bookmarkStart w:id="226" w:name="_Toc464603699"/>
            <w:r>
              <w:t xml:space="preserve">Figure </w:t>
            </w:r>
            <w:fldSimple w:instr=" SEQ Figure \* ARABIC ">
              <w:r w:rsidR="0088566C">
                <w:rPr>
                  <w:noProof/>
                </w:rPr>
                <w:t>32</w:t>
              </w:r>
            </w:fldSimple>
            <w:bookmarkEnd w:id="222"/>
            <w:r>
              <w:t xml:space="preserve">. </w:t>
            </w:r>
            <w:r w:rsidRPr="00AC724B">
              <w:rPr>
                <w:rStyle w:val="NoSpacingChar"/>
              </w:rPr>
              <w:t xml:space="preserve">Cells with </w:t>
            </w:r>
            <w:r w:rsidRPr="008206A3">
              <w:rPr>
                <w:rStyle w:val="NoSpacingChar"/>
              </w:rPr>
              <w:t>PHLPP2</w:t>
            </w:r>
            <w:r w:rsidRPr="00AC724B">
              <w:rPr>
                <w:rStyle w:val="NoSpacingChar"/>
              </w:rPr>
              <w:t xml:space="preserve"> deletion are significantly more resistant to CCI-1040, an anti-MEK inhibitor than cells with no deletion of </w:t>
            </w:r>
            <w:r w:rsidRPr="008206A3">
              <w:rPr>
                <w:rStyle w:val="NoSpacingChar"/>
              </w:rPr>
              <w:t>PHLPP2</w:t>
            </w:r>
            <w:r w:rsidRPr="00AC724B">
              <w:rPr>
                <w:rStyle w:val="NoSpacingChar"/>
              </w:rPr>
              <w:t>.</w:t>
            </w:r>
            <w:bookmarkEnd w:id="223"/>
            <w:bookmarkEnd w:id="224"/>
            <w:bookmarkEnd w:id="225"/>
            <w:bookmarkEnd w:id="226"/>
            <w:r>
              <w:t xml:space="preserve"> </w:t>
            </w:r>
          </w:p>
        </w:tc>
      </w:tr>
    </w:tbl>
    <w:p w14:paraId="3DCD73BF" w14:textId="0CA88D33" w:rsidR="00280834" w:rsidRPr="002112E9" w:rsidRDefault="00B4366B" w:rsidP="00B4366B">
      <w:pPr>
        <w:pStyle w:val="Heading4"/>
      </w:pPr>
      <w:bookmarkStart w:id="227" w:name="_Toc468131465"/>
      <w:r w:rsidRPr="002112E9">
        <w:t>Conclusion</w:t>
      </w:r>
      <w:bookmarkEnd w:id="227"/>
    </w:p>
    <w:p w14:paraId="159698EA" w14:textId="45F2C3A3" w:rsidR="00565C37" w:rsidRPr="0024504F" w:rsidRDefault="00565C37" w:rsidP="00565C37">
      <w:pPr>
        <w:pStyle w:val="ListParagraph"/>
      </w:pPr>
      <w:r w:rsidRPr="002112E9">
        <w:t xml:space="preserve">In this part, we developed a 2-step predictive model that combines an Elastic net model to impute and adjust the drug response using gene expression data, and a Random Forest model to identify predictive biomarkers. We first showed that our model has better capacity of identifying the direct targets of the targeted therapies as compared to other models tested. We then used our model to identify new biomarkers that have never been identified. Some evidence was found in the literature to support these finding which makes these </w:t>
      </w:r>
      <w:r w:rsidRPr="002112E9">
        <w:lastRenderedPageBreak/>
        <w:t>biomarkers good candidates to further investigation for drug target development.</w:t>
      </w:r>
      <w:r>
        <w:t xml:space="preserve"> </w:t>
      </w:r>
    </w:p>
    <w:p w14:paraId="354AABAB" w14:textId="77A2C62E" w:rsidR="00B4366B" w:rsidRPr="00B4366B" w:rsidDel="00823B44" w:rsidRDefault="00B4366B" w:rsidP="00216539">
      <w:pPr>
        <w:rPr>
          <w:del w:id="228" w:author="yu fu" w:date="2016-11-29T14:27:00Z"/>
        </w:rPr>
      </w:pPr>
    </w:p>
    <w:p w14:paraId="24485BAD" w14:textId="77777777" w:rsidR="00823B44" w:rsidRDefault="00823B44" w:rsidP="00A7186A">
      <w:pPr>
        <w:pStyle w:val="Heading3"/>
        <w:rPr>
          <w:ins w:id="229" w:author="yu fu" w:date="2016-11-29T14:27:00Z"/>
        </w:rPr>
      </w:pPr>
      <w:bookmarkStart w:id="230" w:name="_Toc464071780"/>
      <w:bookmarkStart w:id="231" w:name="_Toc468131466"/>
    </w:p>
    <w:p w14:paraId="3A99C354" w14:textId="77777777" w:rsidR="00823B44" w:rsidRDefault="00823B44" w:rsidP="00823B44">
      <w:pPr>
        <w:rPr>
          <w:ins w:id="232" w:author="yu fu" w:date="2016-11-29T14:27:00Z"/>
        </w:rPr>
        <w:pPrChange w:id="233" w:author="yu fu" w:date="2016-11-29T14:27:00Z">
          <w:pPr>
            <w:pStyle w:val="Heading3"/>
          </w:pPr>
        </w:pPrChange>
      </w:pPr>
    </w:p>
    <w:p w14:paraId="37E747A8" w14:textId="77777777" w:rsidR="00823B44" w:rsidRPr="00823B44" w:rsidRDefault="00823B44" w:rsidP="00823B44">
      <w:pPr>
        <w:rPr>
          <w:ins w:id="234" w:author="yu fu" w:date="2016-11-29T14:27:00Z"/>
          <w:rPrChange w:id="235" w:author="yu fu" w:date="2016-11-29T14:27:00Z">
            <w:rPr>
              <w:ins w:id="236" w:author="yu fu" w:date="2016-11-29T14:27:00Z"/>
            </w:rPr>
          </w:rPrChange>
        </w:rPr>
        <w:pPrChange w:id="237" w:author="yu fu" w:date="2016-11-29T14:27:00Z">
          <w:pPr>
            <w:pStyle w:val="Heading3"/>
          </w:pPr>
        </w:pPrChange>
      </w:pPr>
    </w:p>
    <w:p w14:paraId="06F1BED6" w14:textId="77777777" w:rsidR="00823B44" w:rsidRDefault="00823B44" w:rsidP="00A7186A">
      <w:pPr>
        <w:pStyle w:val="Heading3"/>
        <w:rPr>
          <w:ins w:id="238" w:author="yu fu" w:date="2016-11-29T14:27:00Z"/>
        </w:rPr>
      </w:pPr>
    </w:p>
    <w:p w14:paraId="0332DA0F" w14:textId="77777777" w:rsidR="00823B44" w:rsidRDefault="00823B44" w:rsidP="00A7186A">
      <w:pPr>
        <w:pStyle w:val="Heading3"/>
        <w:rPr>
          <w:ins w:id="239" w:author="yu fu" w:date="2016-11-29T14:27:00Z"/>
        </w:rPr>
      </w:pPr>
    </w:p>
    <w:p w14:paraId="50E41B69" w14:textId="77777777" w:rsidR="00823B44" w:rsidRDefault="00823B44" w:rsidP="00A7186A">
      <w:pPr>
        <w:pStyle w:val="Heading3"/>
        <w:rPr>
          <w:ins w:id="240" w:author="yu fu" w:date="2016-11-29T14:27:00Z"/>
        </w:rPr>
      </w:pPr>
    </w:p>
    <w:p w14:paraId="59FC5A32" w14:textId="77777777" w:rsidR="00823B44" w:rsidRDefault="00823B44" w:rsidP="00A7186A">
      <w:pPr>
        <w:pStyle w:val="Heading3"/>
        <w:rPr>
          <w:ins w:id="241" w:author="yu fu" w:date="2016-11-29T14:27:00Z"/>
        </w:rPr>
      </w:pPr>
    </w:p>
    <w:p w14:paraId="411D12D8" w14:textId="77777777" w:rsidR="00823B44" w:rsidRDefault="00823B44" w:rsidP="00A7186A">
      <w:pPr>
        <w:pStyle w:val="Heading3"/>
        <w:rPr>
          <w:ins w:id="242" w:author="yu fu" w:date="2016-11-29T14:27:00Z"/>
        </w:rPr>
      </w:pPr>
    </w:p>
    <w:p w14:paraId="1368CAC7" w14:textId="77777777" w:rsidR="00823B44" w:rsidRDefault="00823B44" w:rsidP="00A7186A">
      <w:pPr>
        <w:pStyle w:val="Heading3"/>
        <w:rPr>
          <w:ins w:id="243" w:author="yu fu" w:date="2016-11-29T14:27:00Z"/>
        </w:rPr>
      </w:pPr>
    </w:p>
    <w:p w14:paraId="3637F3C2" w14:textId="77777777" w:rsidR="00823B44" w:rsidRDefault="00823B44" w:rsidP="00A7186A">
      <w:pPr>
        <w:pStyle w:val="Heading3"/>
        <w:rPr>
          <w:ins w:id="244" w:author="yu fu" w:date="2016-11-29T14:27:00Z"/>
        </w:rPr>
      </w:pPr>
    </w:p>
    <w:p w14:paraId="1B8F2D8C" w14:textId="77777777" w:rsidR="00823B44" w:rsidRDefault="00823B44" w:rsidP="00A7186A">
      <w:pPr>
        <w:pStyle w:val="Heading3"/>
        <w:rPr>
          <w:ins w:id="245" w:author="yu fu" w:date="2016-11-29T14:27:00Z"/>
        </w:rPr>
      </w:pPr>
    </w:p>
    <w:p w14:paraId="5ED3260E" w14:textId="77777777" w:rsidR="00823B44" w:rsidRDefault="00823B44" w:rsidP="00A7186A">
      <w:pPr>
        <w:pStyle w:val="Heading3"/>
        <w:rPr>
          <w:ins w:id="246" w:author="yu fu" w:date="2016-11-29T14:27:00Z"/>
        </w:rPr>
      </w:pPr>
    </w:p>
    <w:p w14:paraId="6567CAE3" w14:textId="77777777" w:rsidR="00823B44" w:rsidRDefault="00823B44" w:rsidP="00A7186A">
      <w:pPr>
        <w:pStyle w:val="Heading3"/>
        <w:rPr>
          <w:ins w:id="247" w:author="yu fu" w:date="2016-11-29T14:27:00Z"/>
        </w:rPr>
      </w:pPr>
    </w:p>
    <w:p w14:paraId="59DF6491" w14:textId="77777777" w:rsidR="00823B44" w:rsidRDefault="00823B44" w:rsidP="00A7186A">
      <w:pPr>
        <w:pStyle w:val="Heading3"/>
        <w:rPr>
          <w:ins w:id="248" w:author="yu fu" w:date="2016-11-29T14:27:00Z"/>
        </w:rPr>
      </w:pPr>
    </w:p>
    <w:p w14:paraId="6A220369" w14:textId="77777777" w:rsidR="00823B44" w:rsidRDefault="00823B44" w:rsidP="00A7186A">
      <w:pPr>
        <w:pStyle w:val="Heading3"/>
        <w:rPr>
          <w:ins w:id="249" w:author="yu fu" w:date="2016-11-29T14:27:00Z"/>
        </w:rPr>
      </w:pPr>
    </w:p>
    <w:p w14:paraId="35E9D333" w14:textId="77777777" w:rsidR="00823B44" w:rsidRDefault="00823B44" w:rsidP="00A7186A">
      <w:pPr>
        <w:pStyle w:val="Heading3"/>
        <w:rPr>
          <w:ins w:id="250" w:author="yu fu" w:date="2016-11-29T14:27:00Z"/>
        </w:rPr>
      </w:pPr>
    </w:p>
    <w:p w14:paraId="66580F43" w14:textId="77777777" w:rsidR="00823B44" w:rsidRDefault="00823B44" w:rsidP="00A7186A">
      <w:pPr>
        <w:pStyle w:val="Heading3"/>
        <w:rPr>
          <w:ins w:id="251" w:author="yu fu" w:date="2016-11-29T14:27:00Z"/>
        </w:rPr>
      </w:pPr>
    </w:p>
    <w:p w14:paraId="5B4E5EF8" w14:textId="77777777" w:rsidR="00823B44" w:rsidRDefault="00823B44" w:rsidP="00A7186A">
      <w:pPr>
        <w:pStyle w:val="Heading3"/>
        <w:rPr>
          <w:ins w:id="252" w:author="yu fu" w:date="2016-11-29T14:27:00Z"/>
        </w:rPr>
      </w:pPr>
    </w:p>
    <w:p w14:paraId="689E43EE" w14:textId="77777777" w:rsidR="00823B44" w:rsidRDefault="00823B44" w:rsidP="00A7186A">
      <w:pPr>
        <w:pStyle w:val="Heading3"/>
        <w:rPr>
          <w:ins w:id="253" w:author="yu fu" w:date="2016-11-29T14:27:00Z"/>
        </w:rPr>
      </w:pPr>
    </w:p>
    <w:p w14:paraId="1AA0FA9F" w14:textId="77777777" w:rsidR="00823B44" w:rsidRDefault="00823B44" w:rsidP="00A7186A">
      <w:pPr>
        <w:pStyle w:val="Heading3"/>
        <w:rPr>
          <w:ins w:id="254" w:author="yu fu" w:date="2016-11-29T14:27:00Z"/>
        </w:rPr>
      </w:pPr>
    </w:p>
    <w:p w14:paraId="2CBB7496" w14:textId="77777777" w:rsidR="00823B44" w:rsidRDefault="00823B44" w:rsidP="00A7186A">
      <w:pPr>
        <w:pStyle w:val="Heading3"/>
        <w:rPr>
          <w:ins w:id="255" w:author="yu fu" w:date="2016-11-29T14:27:00Z"/>
        </w:rPr>
      </w:pPr>
    </w:p>
    <w:p w14:paraId="2E747BA1" w14:textId="77777777" w:rsidR="00823B44" w:rsidRDefault="00823B44" w:rsidP="00A7186A">
      <w:pPr>
        <w:pStyle w:val="Heading3"/>
        <w:rPr>
          <w:ins w:id="256" w:author="yu fu" w:date="2016-11-29T14:27:00Z"/>
        </w:rPr>
      </w:pPr>
    </w:p>
    <w:p w14:paraId="45B7A0DC" w14:textId="77777777" w:rsidR="00823B44" w:rsidRDefault="00823B44" w:rsidP="00A7186A">
      <w:pPr>
        <w:pStyle w:val="Heading3"/>
        <w:rPr>
          <w:ins w:id="257" w:author="yu fu" w:date="2016-11-29T14:27:00Z"/>
        </w:rPr>
      </w:pPr>
    </w:p>
    <w:p w14:paraId="3EB4BF37" w14:textId="77777777" w:rsidR="00823B44" w:rsidRPr="00823B44" w:rsidRDefault="00823B44" w:rsidP="00823B44">
      <w:pPr>
        <w:rPr>
          <w:ins w:id="258" w:author="yu fu" w:date="2016-11-29T14:27:00Z"/>
          <w:rPrChange w:id="259" w:author="yu fu" w:date="2016-11-29T14:27:00Z">
            <w:rPr>
              <w:ins w:id="260" w:author="yu fu" w:date="2016-11-29T14:27:00Z"/>
            </w:rPr>
          </w:rPrChange>
        </w:rPr>
        <w:pPrChange w:id="261" w:author="yu fu" w:date="2016-11-29T14:27:00Z">
          <w:pPr>
            <w:pStyle w:val="Heading3"/>
          </w:pPr>
        </w:pPrChange>
      </w:pPr>
      <w:bookmarkStart w:id="262" w:name="_GoBack"/>
      <w:bookmarkEnd w:id="262"/>
    </w:p>
    <w:p w14:paraId="683D63A1" w14:textId="77777777" w:rsidR="00A7186A" w:rsidRDefault="00A7186A" w:rsidP="00A7186A">
      <w:pPr>
        <w:pStyle w:val="Heading3"/>
      </w:pPr>
      <w:r>
        <w:lastRenderedPageBreak/>
        <w:t>Evaluating combination of predictive biomarkers using Random Forest</w:t>
      </w:r>
      <w:bookmarkEnd w:id="230"/>
      <w:bookmarkEnd w:id="231"/>
    </w:p>
    <w:p w14:paraId="16241419" w14:textId="312F1031" w:rsidR="00A7186A" w:rsidRPr="00DB6D85" w:rsidRDefault="00A7186A" w:rsidP="00294AC9">
      <w:pPr>
        <w:pStyle w:val="ListParagraph"/>
      </w:pPr>
      <w:r w:rsidRPr="00FE4FC2">
        <w:t xml:space="preserve">Although </w:t>
      </w:r>
      <w:r>
        <w:t xml:space="preserve">many studies have shown the feasibility and efficiency in identifying biomarkers with mathematical models combined with high throughput genomic data, there are still some unresolved issues. </w:t>
      </w:r>
      <w:r w:rsidR="00565C37">
        <w:t>One for instance is that most models identify single biomarkers. Even for models that take into consideration the correlated genomic features such as elastic net, the relevance of these features to the outcome to predict is still evaluated separately.</w:t>
      </w:r>
      <w:r>
        <w:t xml:space="preserve"> Although </w:t>
      </w:r>
      <w:r w:rsidRPr="00FE4FC2">
        <w:t xml:space="preserve">biomarkers based on single gene alteration are the most commonly used in clinical applications today, </w:t>
      </w:r>
      <w:r>
        <w:t>driver events can be due to a combination of multiple alterations given the complexity of cancer biology.</w:t>
      </w:r>
      <w:r w:rsidRPr="00FE4FC2">
        <w:t xml:space="preserve"> </w:t>
      </w:r>
      <w:r>
        <w:t xml:space="preserve">It is therefore necessary to identify combinations of predictive biomarkers, which </w:t>
      </w:r>
      <w:r w:rsidRPr="00FE4FC2">
        <w:t>paired with multiple targeted therapies have the potential to play important roles as biomarkers in the future</w:t>
      </w:r>
      <w:r>
        <w:t>.</w:t>
      </w:r>
    </w:p>
    <w:p w14:paraId="0123B92F" w14:textId="120C6B83" w:rsidR="00A7186A" w:rsidRDefault="00A7186A" w:rsidP="00294AC9">
      <w:pPr>
        <w:pStyle w:val="ListParagraph"/>
      </w:pPr>
      <w:r>
        <w:t>In order to identify combination of predictors, we developed a method to evaluate the importance of coupled predictors in Random Forest thanks to the structure of the tree predictors</w:t>
      </w:r>
      <w:r w:rsidRPr="009B63B1">
        <w:t xml:space="preserve">. </w:t>
      </w:r>
      <w:r w:rsidR="00DF0840" w:rsidRPr="009B63B1">
        <w:t>In</w:t>
      </w:r>
      <w:r w:rsidR="009167F5" w:rsidRPr="009B63B1">
        <w:t xml:space="preserve"> </w:t>
      </w:r>
      <w:r w:rsidR="00DF0840" w:rsidRPr="009B63B1">
        <w:t>random forest model, the importance of each variable is computed by two methods. One is computed from perm</w:t>
      </w:r>
      <w:r w:rsidR="009167F5" w:rsidRPr="009B63B1">
        <w:t>uting the out-of-bag data, where</w:t>
      </w:r>
      <w:r w:rsidR="00DF0840" w:rsidRPr="009B63B1">
        <w:t xml:space="preserve"> the out-of-bag data is the observations not used in the construction of th</w:t>
      </w:r>
      <w:r w:rsidR="009167F5" w:rsidRPr="009B63B1">
        <w:t>e tree model. For each tree, the prediction error on the out-of-</w:t>
      </w:r>
      <w:r w:rsidR="00BE7B17" w:rsidRPr="009B63B1">
        <w:t>bag data is computed before and after permuting each variable. The difference be</w:t>
      </w:r>
      <w:r w:rsidR="00D03C67" w:rsidRPr="009B63B1">
        <w:t>tween the two are then averaged and</w:t>
      </w:r>
      <w:r w:rsidR="00BE7B17" w:rsidRPr="009B63B1">
        <w:t xml:space="preserve"> normalized over all trees. The other method is to compute the total decrease in node impurities while </w:t>
      </w:r>
      <w:r w:rsidR="009E45DB" w:rsidRPr="009B63B1">
        <w:t>splitting based on</w:t>
      </w:r>
      <w:r w:rsidR="00BE7B17" w:rsidRPr="009B63B1">
        <w:t xml:space="preserve"> each variable, </w:t>
      </w:r>
      <w:r w:rsidR="009E45DB" w:rsidRPr="009B63B1">
        <w:t xml:space="preserve">then </w:t>
      </w:r>
      <w:r w:rsidR="00BE7B17" w:rsidRPr="009B63B1">
        <w:t>averaged over all trees.</w:t>
      </w:r>
      <w:r w:rsidR="003E27E5" w:rsidRPr="009B63B1">
        <w:t xml:space="preserve"> studies have</w:t>
      </w:r>
      <w:r w:rsidR="00BE7B17" w:rsidRPr="009B63B1">
        <w:t xml:space="preserve"> been made to evaluate the importance of the combination of variables </w:t>
      </w:r>
      <w:r w:rsidR="009766C4" w:rsidRPr="009B63B1">
        <w:t xml:space="preserve">mainly </w:t>
      </w:r>
      <w:r w:rsidR="00BE7B17" w:rsidRPr="009B63B1">
        <w:t xml:space="preserve">based on the out-of-bag importance where the importance of paired variables are computed by measuring the prediction error from permuting the two </w:t>
      </w:r>
      <w:r w:rsidR="00BE7B17" w:rsidRPr="009B63B1">
        <w:lastRenderedPageBreak/>
        <w:t xml:space="preserve">variables jointly </w:t>
      </w:r>
      <w:r w:rsidR="00BE7B17" w:rsidRPr="009B63B1">
        <w:fldChar w:fldCharType="begin">
          <w:fldData xml:space="preserve">PEVuZE5vdGU+PENpdGU+PEF1dGhvcj5CdXJlYXU8L0F1dGhvcj48WWVhcj4yMDA1PC9ZZWFyPjxJ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</w:fldData>
        </w:fldChar>
      </w:r>
      <w:r w:rsidR="009815C4" w:rsidRPr="009B63B1">
        <w:instrText xml:space="preserve"> ADDIN EN.CITE </w:instrText>
      </w:r>
      <w:r w:rsidR="009815C4" w:rsidRPr="009B63B1">
        <w:fldChar w:fldCharType="begin">
          <w:fldData xml:space="preserve">PEVuZE5vdGU+PENpdGU+PEF1dGhvcj5CdXJlYXU8L0F1dGhvcj48WWVhcj4yMDA1PC9ZZWFyPjxJ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</w:fldData>
        </w:fldChar>
      </w:r>
      <w:r w:rsidR="009815C4" w:rsidRPr="009B63B1">
        <w:instrText xml:space="preserve"> ADDIN EN.CITE.DATA </w:instrText>
      </w:r>
      <w:r w:rsidR="009815C4" w:rsidRPr="009B63B1">
        <w:fldChar w:fldCharType="end"/>
      </w:r>
      <w:r w:rsidR="00BE7B17" w:rsidRPr="009B63B1">
        <w:fldChar w:fldCharType="separate"/>
      </w:r>
      <w:r w:rsidR="009815C4" w:rsidRPr="009B63B1">
        <w:rPr>
          <w:noProof/>
        </w:rPr>
        <w:t>(Bureau, et al. 2005; Ishwaran 2007; Ishwaran, et al. 2010)</w:t>
      </w:r>
      <w:r w:rsidR="00BE7B17" w:rsidRPr="009B63B1">
        <w:fldChar w:fldCharType="end"/>
      </w:r>
      <w:r w:rsidR="00BE7B17" w:rsidRPr="009B63B1">
        <w:t>.</w:t>
      </w:r>
      <w:r w:rsidR="00AA7504" w:rsidRPr="009B63B1">
        <w:t xml:space="preserve"> Here we </w:t>
      </w:r>
      <w:r w:rsidR="00EA558F" w:rsidRPr="009B63B1">
        <w:t xml:space="preserve">propose a method to compute the importance of paired variables based on the </w:t>
      </w:r>
      <w:r w:rsidR="009815C4" w:rsidRPr="009B63B1">
        <w:t xml:space="preserve">total </w:t>
      </w:r>
      <w:r w:rsidR="00EA558F" w:rsidRPr="009B63B1">
        <w:t>decrease of node impurities</w:t>
      </w:r>
      <w:r w:rsidR="00363893" w:rsidRPr="009B63B1">
        <w:t xml:space="preserve"> while splitting</w:t>
      </w:r>
      <w:r w:rsidR="00EA558F" w:rsidRPr="009B63B1">
        <w:t>.</w:t>
      </w:r>
      <w:r w:rsidR="00363893" w:rsidRPr="009B63B1">
        <w:t xml:space="preserve"> The utility of these two methods of evaluating paired importance should be compared in simulated and real data sets in further study.</w:t>
      </w:r>
    </w:p>
    <w:p w14:paraId="5283F918" w14:textId="77777777" w:rsidR="00A7186A" w:rsidRDefault="00A7186A" w:rsidP="00294AC9">
      <w:pPr>
        <w:pStyle w:val="ListParagraph"/>
      </w:pPr>
    </w:p>
    <w:p w14:paraId="2BF7F054" w14:textId="77777777" w:rsidR="00A7186A" w:rsidRDefault="00A7186A" w:rsidP="003C4B46">
      <w:pPr>
        <w:pStyle w:val="ListParagraph"/>
        <w:jc w:val="center"/>
      </w:pPr>
      <w:r>
        <w:rPr>
          <w:noProof/>
        </w:rPr>
        <w:drawing>
          <wp:inline distT="0" distB="0" distL="0" distR="0" wp14:anchorId="0141C6C4" wp14:editId="53730613">
            <wp:extent cx="3869055" cy="3772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1.png"/>
                    <pic:cNvPicPr/>
                  </pic:nvPicPr>
                  <pic:blipFill>
                    <a:blip r:embed="rId55">
                      <a:extLst>
                        <a:ext uri="{28A0092B-C50C-407E-A947-70E740481C1C}">
                          <a14:useLocalDpi xmlns:a14="http://schemas.microsoft.com/office/drawing/2010/main" val="0"/>
                        </a:ext>
                      </a:extLst>
                    </a:blip>
                    <a:stretch>
                      <a:fillRect/>
                    </a:stretch>
                  </pic:blipFill>
                  <pic:spPr>
                    <a:xfrm>
                      <a:off x="0" y="0"/>
                      <a:ext cx="3940576" cy="3841944"/>
                    </a:xfrm>
                    <a:prstGeom prst="rect">
                      <a:avLst/>
                    </a:prstGeom>
                  </pic:spPr>
                </pic:pic>
              </a:graphicData>
            </a:graphic>
          </wp:inline>
        </w:drawing>
      </w:r>
    </w:p>
    <w:p w14:paraId="61CB86F4" w14:textId="065A7061" w:rsidR="00A7186A" w:rsidRDefault="00A7186A" w:rsidP="00D764A2">
      <w:pPr>
        <w:pStyle w:val="Caption"/>
        <w:ind w:left="624"/>
        <w:rPr>
          <w:rStyle w:val="NoSpacingChar"/>
        </w:rPr>
      </w:pPr>
      <w:bookmarkStart w:id="263" w:name="_Ref463879500"/>
      <w:bookmarkStart w:id="264" w:name="_Toc463879980"/>
      <w:bookmarkStart w:id="265" w:name="_Toc464071822"/>
      <w:bookmarkStart w:id="266" w:name="_Toc464602371"/>
      <w:bookmarkStart w:id="267" w:name="_Toc464603700"/>
      <w:r>
        <w:t xml:space="preserve">Figure </w:t>
      </w:r>
      <w:fldSimple w:instr=" SEQ Figure \* ARABIC ">
        <w:r w:rsidR="0088566C">
          <w:rPr>
            <w:noProof/>
          </w:rPr>
          <w:t>33</w:t>
        </w:r>
      </w:fldSimple>
      <w:bookmarkEnd w:id="263"/>
      <w:r>
        <w:t xml:space="preserve">. </w:t>
      </w:r>
      <w:r w:rsidRPr="008D2BAC">
        <w:rPr>
          <w:rStyle w:val="NoSpacingChar"/>
        </w:rPr>
        <w:t>A decision tree model with binary predictors.</w:t>
      </w:r>
      <w:bookmarkEnd w:id="264"/>
      <w:bookmarkEnd w:id="265"/>
      <w:bookmarkEnd w:id="266"/>
      <w:bookmarkEnd w:id="267"/>
    </w:p>
    <w:p w14:paraId="58052092" w14:textId="77777777" w:rsidR="00A7186A" w:rsidRDefault="00A7186A" w:rsidP="00294AC9">
      <w:pPr>
        <w:pStyle w:val="ListParagraph"/>
      </w:pPr>
    </w:p>
    <w:p w14:paraId="57BF6A63" w14:textId="3EC7AD7A" w:rsidR="00A7186A" w:rsidRDefault="00A7186A" w:rsidP="00294AC9">
      <w:pPr>
        <w:pStyle w:val="ListParagraph"/>
      </w:pPr>
      <w:r>
        <w:t xml:space="preserve">The tree model we used in Random forest framework is illustrated in </w:t>
      </w:r>
      <w:fldSimple w:instr=" REF _Ref463879500 ">
        <w:r w:rsidR="0088566C">
          <w:t xml:space="preserve">Figure </w:t>
        </w:r>
        <w:r w:rsidR="0088566C">
          <w:rPr>
            <w:noProof/>
          </w:rPr>
          <w:t>33</w:t>
        </w:r>
      </w:fldSimple>
      <w:r>
        <w:t xml:space="preserve">, where the parent nodes are split into daughter nodes based on the status of the selected genomic alterations. For example, the node1 is split into node2 and node3 based on the status of the gene A (with a gain of purity of G1), then the node3 is split into node6 and node7 based on the status of gene C (with a gain </w:t>
      </w:r>
      <w:r>
        <w:lastRenderedPageBreak/>
        <w:t xml:space="preserve">of purity of G3). If this pattern (gene C is always chosen to split the node while the parent node contains only altered gene A) is observed repeatedly in the ensemble of tree, we assume that there is a predictive power of the combination of gene A and gene C. </w:t>
      </w:r>
    </w:p>
    <w:p w14:paraId="700FBAC1" w14:textId="77777777" w:rsidR="00D764A2" w:rsidRDefault="00D764A2" w:rsidP="00294AC9">
      <w:pPr>
        <w:pStyle w:val="ListParagraph"/>
      </w:pPr>
    </w:p>
    <w:p w14:paraId="5F816EC8" w14:textId="0AF622FB" w:rsidR="002501F2" w:rsidRDefault="00565C37" w:rsidP="00294AC9">
      <w:pPr>
        <w:pStyle w:val="ListParagraph"/>
      </w:pPr>
      <w:r>
        <w:t xml:space="preserve">To evaluate the predictive power of all the paired predictors in a Random Forest algorithm, we made a modification based in the R package “RamdomForest” implementation to output not only the predictor to split but also the predictor used to generate the parent node to split as shown in </w:t>
      </w:r>
      <w:fldSimple w:instr=" REF _Ref463879514 ">
        <w:r w:rsidR="0088566C">
          <w:t xml:space="preserve">Figure </w:t>
        </w:r>
        <w:r w:rsidR="0088566C">
          <w:rPr>
            <w:noProof/>
          </w:rPr>
          <w:t>34</w:t>
        </w:r>
      </w:fldSimple>
      <w:r w:rsidR="00A7186A">
        <w:t xml:space="preserve">. </w:t>
      </w:r>
    </w:p>
    <w:p w14:paraId="267C6178" w14:textId="77777777" w:rsidR="00D764A2" w:rsidRDefault="00D764A2" w:rsidP="00294AC9">
      <w:pPr>
        <w:pStyle w:val="ListParagraph"/>
      </w:pPr>
    </w:p>
    <w:p w14:paraId="0CB40D0B" w14:textId="77777777" w:rsidR="00D764A2" w:rsidRDefault="00D764A2" w:rsidP="00294AC9">
      <w:pPr>
        <w:pStyle w:val="ListParagraph"/>
      </w:pPr>
    </w:p>
    <w:p w14:paraId="08B8CCCB" w14:textId="77777777" w:rsidR="00AE7EA3" w:rsidRPr="002501F2" w:rsidRDefault="00AE7EA3" w:rsidP="00294AC9">
      <w:pPr>
        <w:pStyle w:val="ListParagraph"/>
      </w:pPr>
    </w:p>
    <w:tbl>
      <w:tblPr>
        <w:tblStyle w:val="TableGrid"/>
        <w:tblW w:w="0" w:type="auto"/>
        <w:tblInd w:w="420" w:type="dxa"/>
        <w:tblLook w:val="04A0" w:firstRow="1" w:lastRow="0" w:firstColumn="1" w:lastColumn="0" w:noHBand="0" w:noVBand="1"/>
      </w:tblPr>
      <w:tblGrid>
        <w:gridCol w:w="8516"/>
      </w:tblGrid>
      <w:tr w:rsidR="00A7186A" w14:paraId="10DE6CF1" w14:textId="77777777" w:rsidTr="00C32AEE">
        <w:tc>
          <w:tcPr>
            <w:tcW w:w="8516" w:type="dxa"/>
            <w:tcBorders>
              <w:top w:val="nil"/>
              <w:left w:val="nil"/>
              <w:bottom w:val="nil"/>
              <w:right w:val="nil"/>
            </w:tcBorders>
          </w:tcPr>
          <w:p w14:paraId="2A11A3F8" w14:textId="77777777" w:rsidR="00A7186A" w:rsidRDefault="00A7186A" w:rsidP="00294AC9">
            <w:pPr>
              <w:pStyle w:val="ListParagraph"/>
            </w:pPr>
            <w:r>
              <w:rPr>
                <w:noProof/>
              </w:rPr>
              <w:drawing>
                <wp:inline distT="0" distB="0" distL="0" distR="0" wp14:anchorId="7EBCDB92" wp14:editId="1EE55883">
                  <wp:extent cx="4929759" cy="2325895"/>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2.png"/>
                          <pic:cNvPicPr/>
                        </pic:nvPicPr>
                        <pic:blipFill>
                          <a:blip r:embed="rId56">
                            <a:extLst>
                              <a:ext uri="{28A0092B-C50C-407E-A947-70E740481C1C}">
                                <a14:useLocalDpi xmlns:a14="http://schemas.microsoft.com/office/drawing/2010/main" val="0"/>
                              </a:ext>
                            </a:extLst>
                          </a:blip>
                          <a:stretch>
                            <a:fillRect/>
                          </a:stretch>
                        </pic:blipFill>
                        <pic:spPr>
                          <a:xfrm>
                            <a:off x="0" y="0"/>
                            <a:ext cx="4996282" cy="2357281"/>
                          </a:xfrm>
                          <a:prstGeom prst="rect">
                            <a:avLst/>
                          </a:prstGeom>
                        </pic:spPr>
                      </pic:pic>
                    </a:graphicData>
                  </a:graphic>
                </wp:inline>
              </w:drawing>
            </w:r>
          </w:p>
          <w:p w14:paraId="01CC2CC7" w14:textId="664BAA7F" w:rsidR="00A7186A" w:rsidRDefault="00A7186A" w:rsidP="002501F2">
            <w:pPr>
              <w:pStyle w:val="Caption"/>
              <w:ind w:left="283"/>
              <w:rPr>
                <w:szCs w:val="22"/>
              </w:rPr>
            </w:pPr>
            <w:bookmarkStart w:id="268" w:name="_Ref463879514"/>
            <w:bookmarkStart w:id="269" w:name="_Toc463879981"/>
            <w:bookmarkStart w:id="270" w:name="_Toc464071823"/>
            <w:bookmarkStart w:id="271" w:name="_Toc464602372"/>
            <w:bookmarkStart w:id="272" w:name="_Toc464603701"/>
            <w:r>
              <w:t xml:space="preserve">Figure </w:t>
            </w:r>
            <w:fldSimple w:instr=" SEQ Figure \* ARABIC ">
              <w:r w:rsidR="0088566C">
                <w:rPr>
                  <w:noProof/>
                </w:rPr>
                <w:t>34</w:t>
              </w:r>
            </w:fldSimple>
            <w:bookmarkEnd w:id="268"/>
            <w:r>
              <w:t xml:space="preserve">. </w:t>
            </w:r>
            <w:r w:rsidRPr="008D2BAC">
              <w:rPr>
                <w:rStyle w:val="NoSpacingChar"/>
              </w:rPr>
              <w:t>Matrix for evaluating predictors in combination</w:t>
            </w:r>
            <w:r w:rsidRPr="008D2BAC">
              <w:t>.</w:t>
            </w:r>
            <w:bookmarkEnd w:id="269"/>
            <w:bookmarkEnd w:id="270"/>
            <w:bookmarkEnd w:id="271"/>
            <w:bookmarkEnd w:id="272"/>
          </w:p>
        </w:tc>
      </w:tr>
    </w:tbl>
    <w:p w14:paraId="7265074E" w14:textId="562B4810" w:rsidR="00D764A2" w:rsidRDefault="00A7186A" w:rsidP="00294AC9">
      <w:pPr>
        <w:pStyle w:val="ListParagraph"/>
      </w:pPr>
      <w:r>
        <w:t>We calculated the importance of paired predictors for a set of 19 targeted therapies of 7 targets (</w:t>
      </w:r>
      <w:fldSimple w:instr=" REF _Ref464053644 ">
        <w:r w:rsidR="0088566C">
          <w:t xml:space="preserve">Table </w:t>
        </w:r>
        <w:r w:rsidR="0088566C">
          <w:rPr>
            <w:noProof/>
          </w:rPr>
          <w:t>6</w:t>
        </w:r>
      </w:fldSimple>
      <w:r>
        <w:t>) and identified combinations of predictors.</w:t>
      </w:r>
    </w:p>
    <w:p w14:paraId="44DAFAF3" w14:textId="4C9B3D1A" w:rsidR="00A7186A" w:rsidRDefault="00A7186A" w:rsidP="002501F2">
      <w:pPr>
        <w:pStyle w:val="Caption"/>
        <w:keepNext/>
        <w:ind w:left="510"/>
      </w:pPr>
      <w:bookmarkStart w:id="273" w:name="_Ref464053644"/>
      <w:bookmarkStart w:id="274" w:name="_Toc464071837"/>
      <w:bookmarkStart w:id="275" w:name="_Toc464602385"/>
      <w:bookmarkStart w:id="276" w:name="_Toc464603570"/>
      <w:r>
        <w:lastRenderedPageBreak/>
        <w:t xml:space="preserve">Table </w:t>
      </w:r>
      <w:fldSimple w:instr=" SEQ Table \* ARABIC ">
        <w:r w:rsidR="0088566C">
          <w:rPr>
            <w:noProof/>
          </w:rPr>
          <w:t>6</w:t>
        </w:r>
      </w:fldSimple>
      <w:bookmarkEnd w:id="273"/>
      <w:r>
        <w:t>. List of drugs for which combinations of predictive biomarkers were evaluated.</w:t>
      </w:r>
      <w:bookmarkEnd w:id="274"/>
      <w:bookmarkEnd w:id="275"/>
      <w:bookmarkEnd w:id="276"/>
      <w:r>
        <w:t xml:space="preserve"> </w:t>
      </w:r>
    </w:p>
    <w:p w14:paraId="1FDA0C61" w14:textId="4E3F5E41" w:rsidR="00A7186A" w:rsidRDefault="00D764A2" w:rsidP="00294AC9">
      <w:pPr>
        <w:pStyle w:val="ListParagraph"/>
      </w:pPr>
      <w:r>
        <w:t xml:space="preserve">     </w:t>
      </w:r>
      <w:r w:rsidR="00A7186A">
        <w:rPr>
          <w:noProof/>
        </w:rPr>
        <w:drawing>
          <wp:inline distT="0" distB="0" distL="0" distR="0" wp14:anchorId="768C89F5" wp14:editId="08957A56">
            <wp:extent cx="5270500" cy="1886585"/>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combdruglist.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1886585"/>
                    </a:xfrm>
                    <a:prstGeom prst="rect">
                      <a:avLst/>
                    </a:prstGeom>
                  </pic:spPr>
                </pic:pic>
              </a:graphicData>
            </a:graphic>
          </wp:inline>
        </w:drawing>
      </w:r>
    </w:p>
    <w:p w14:paraId="0B199F63" w14:textId="77777777" w:rsidR="00A7186A" w:rsidRDefault="00A7186A" w:rsidP="00294AC9">
      <w:pPr>
        <w:pStyle w:val="ListParagraph"/>
      </w:pPr>
    </w:p>
    <w:p w14:paraId="795EFA4F" w14:textId="63425902" w:rsidR="00A7186A" w:rsidRDefault="00F8592D" w:rsidP="00294AC9">
      <w:pPr>
        <w:pStyle w:val="ListParagraph"/>
      </w:pPr>
      <w:r>
        <w:t xml:space="preserve">For example, the top 6 combinations of predictive biomarkers for </w:t>
      </w:r>
      <w:r w:rsidR="00715732">
        <w:t xml:space="preserve">AKT inhibitor VIII, </w:t>
      </w:r>
      <w:r w:rsidR="00A7186A">
        <w:t>an anti-AKT inhibitor</w:t>
      </w:r>
      <w:r>
        <w:t xml:space="preserve"> are shown in </w:t>
      </w:r>
      <w:fldSimple w:instr=" REF _Ref464044170 ">
        <w:r w:rsidR="0088566C">
          <w:t xml:space="preserve">Figure </w:t>
        </w:r>
        <w:r w:rsidR="0088566C">
          <w:rPr>
            <w:noProof/>
          </w:rPr>
          <w:t>35</w:t>
        </w:r>
      </w:fldSimple>
      <w:r w:rsidR="00715732">
        <w:t xml:space="preserve">. </w:t>
      </w:r>
      <w:r w:rsidR="00B62A2F">
        <w:t>We observed that c</w:t>
      </w:r>
      <w:r>
        <w:t xml:space="preserve">ell lines with mutation of PIK3CA </w:t>
      </w:r>
      <w:r w:rsidR="000356E8">
        <w:t>were</w:t>
      </w:r>
      <w:r w:rsidR="00436753">
        <w:t xml:space="preserve"> </w:t>
      </w:r>
      <w:r>
        <w:t>more se</w:t>
      </w:r>
      <w:r w:rsidR="00715732">
        <w:t xml:space="preserve">nsitive than the wild type cell lines </w:t>
      </w:r>
      <w:r w:rsidR="00436753">
        <w:t>(p-value= 1.78e-6)</w:t>
      </w:r>
      <w:r w:rsidR="00715732">
        <w:t xml:space="preserve"> </w:t>
      </w:r>
      <w:r w:rsidR="007751BC">
        <w:t>while</w:t>
      </w:r>
      <w:r w:rsidR="00715732">
        <w:t xml:space="preserve"> c</w:t>
      </w:r>
      <w:r w:rsidR="00436753">
        <w:t>e</w:t>
      </w:r>
      <w:r w:rsidR="000356E8">
        <w:t>ll lines with FGF5 deletion had</w:t>
      </w:r>
      <w:r w:rsidR="00436753">
        <w:t xml:space="preserve"> similar drug respond than cell lines with no deletion of FGF5.</w:t>
      </w:r>
      <w:r>
        <w:t xml:space="preserve"> </w:t>
      </w:r>
      <w:r w:rsidR="003D19DD">
        <w:t>Surprisingly</w:t>
      </w:r>
      <w:r>
        <w:t xml:space="preserve">, </w:t>
      </w:r>
      <w:r w:rsidR="00436753">
        <w:t xml:space="preserve">the </w:t>
      </w:r>
      <w:r w:rsidR="00A7186A">
        <w:t xml:space="preserve">combination of PIK3CA mutation and FGF5 deletion in cell lines leaded to drug resistance </w:t>
      </w:r>
      <w:r w:rsidR="00436753">
        <w:t xml:space="preserve">(p-value=0.09) </w:t>
      </w:r>
      <w:r w:rsidR="00A7186A">
        <w:t>while none of the</w:t>
      </w:r>
      <w:r w:rsidR="00436753">
        <w:t>se</w:t>
      </w:r>
      <w:r w:rsidR="00A7186A">
        <w:t xml:space="preserve"> two predictors in isolation showed such an effect </w:t>
      </w:r>
      <w:r w:rsidR="00436753">
        <w:t>(</w:t>
      </w:r>
      <w:fldSimple w:instr=" REF _Ref464044170 ">
        <w:r w:rsidR="0088566C">
          <w:t xml:space="preserve">Figure </w:t>
        </w:r>
        <w:r w:rsidR="0088566C">
          <w:rPr>
            <w:noProof/>
          </w:rPr>
          <w:t>35</w:t>
        </w:r>
      </w:fldSimple>
      <w:r w:rsidR="00A7186A">
        <w:t xml:space="preserve">). </w:t>
      </w:r>
    </w:p>
    <w:tbl>
      <w:tblPr>
        <w:tblStyle w:val="TableGrid"/>
        <w:tblW w:w="0" w:type="auto"/>
        <w:tblInd w:w="420" w:type="dxa"/>
        <w:tblLook w:val="04A0" w:firstRow="1" w:lastRow="0" w:firstColumn="1" w:lastColumn="0" w:noHBand="0" w:noVBand="1"/>
      </w:tblPr>
      <w:tblGrid>
        <w:gridCol w:w="8585"/>
      </w:tblGrid>
      <w:tr w:rsidR="00A7186A" w14:paraId="56842F6A" w14:textId="77777777" w:rsidTr="00D764A2">
        <w:trPr>
          <w:trHeight w:val="4211"/>
        </w:trPr>
        <w:tc>
          <w:tcPr>
            <w:tcW w:w="9457" w:type="dxa"/>
            <w:tcBorders>
              <w:top w:val="nil"/>
              <w:left w:val="nil"/>
              <w:bottom w:val="nil"/>
              <w:right w:val="nil"/>
            </w:tcBorders>
          </w:tcPr>
          <w:p w14:paraId="4BB5A155" w14:textId="28D630E6" w:rsidR="00A7186A" w:rsidRDefault="00D764A2" w:rsidP="00294AC9">
            <w:pPr>
              <w:pStyle w:val="ListParagraph"/>
            </w:pPr>
            <w:r>
              <w:lastRenderedPageBreak/>
              <w:t xml:space="preserve">      </w:t>
            </w:r>
            <w:r w:rsidR="00956748">
              <w:rPr>
                <w:noProof/>
              </w:rPr>
              <w:drawing>
                <wp:inline distT="0" distB="0" distL="0" distR="0" wp14:anchorId="170E6F16" wp14:editId="3A7D0D87">
                  <wp:extent cx="4386307" cy="2228561"/>
                  <wp:effectExtent l="0" t="0" r="825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1.png"/>
                          <pic:cNvPicPr/>
                        </pic:nvPicPr>
                        <pic:blipFill>
                          <a:blip r:embed="rId58">
                            <a:extLst>
                              <a:ext uri="{28A0092B-C50C-407E-A947-70E740481C1C}">
                                <a14:useLocalDpi xmlns:a14="http://schemas.microsoft.com/office/drawing/2010/main" val="0"/>
                              </a:ext>
                            </a:extLst>
                          </a:blip>
                          <a:stretch>
                            <a:fillRect/>
                          </a:stretch>
                        </pic:blipFill>
                        <pic:spPr>
                          <a:xfrm>
                            <a:off x="0" y="0"/>
                            <a:ext cx="4404951" cy="2238033"/>
                          </a:xfrm>
                          <a:prstGeom prst="rect">
                            <a:avLst/>
                          </a:prstGeom>
                        </pic:spPr>
                      </pic:pic>
                    </a:graphicData>
                  </a:graphic>
                </wp:inline>
              </w:drawing>
            </w:r>
          </w:p>
          <w:p w14:paraId="6ABFAE07" w14:textId="74347B11" w:rsidR="00A7186A" w:rsidRPr="00A538B6" w:rsidRDefault="00A7186A" w:rsidP="00436753">
            <w:pPr>
              <w:pStyle w:val="Caption"/>
              <w:ind w:left="340" w:right="227"/>
              <w:rPr>
                <w:rFonts w:eastAsia="Times New Roman"/>
              </w:rPr>
            </w:pPr>
            <w:bookmarkStart w:id="277" w:name="_Ref464044170"/>
            <w:bookmarkStart w:id="278" w:name="_Toc464071825"/>
            <w:bookmarkStart w:id="279" w:name="_Toc464602373"/>
            <w:bookmarkStart w:id="280" w:name="_Toc464603702"/>
            <w:r>
              <w:t xml:space="preserve">Figure </w:t>
            </w:r>
            <w:fldSimple w:instr=" SEQ Figure \* ARABIC ">
              <w:r w:rsidR="0088566C">
                <w:rPr>
                  <w:noProof/>
                </w:rPr>
                <w:t>35</w:t>
              </w:r>
            </w:fldSimple>
            <w:bookmarkEnd w:id="277"/>
            <w:r>
              <w:t xml:space="preserve">. </w:t>
            </w:r>
            <w:r w:rsidR="003F4065">
              <w:rPr>
                <w:rStyle w:val="NoSpacingChar"/>
              </w:rPr>
              <w:t>L</w:t>
            </w:r>
            <w:r w:rsidRPr="00C464EA">
              <w:rPr>
                <w:rStyle w:val="NoSpacingChar"/>
              </w:rPr>
              <w:t>eft: top 6 combinations of predictive biomarkers id</w:t>
            </w:r>
            <w:r>
              <w:rPr>
                <w:rStyle w:val="NoSpacingChar"/>
              </w:rPr>
              <w:t>entified for</w:t>
            </w:r>
            <w:r w:rsidRPr="00C464EA">
              <w:rPr>
                <w:rStyle w:val="NoSpacingChar"/>
              </w:rPr>
              <w:t xml:space="preserve"> ATK inhibitor VIII</w:t>
            </w:r>
            <w:r>
              <w:rPr>
                <w:rStyle w:val="NoSpacingChar"/>
              </w:rPr>
              <w:t xml:space="preserve"> (pv&lt;0.005)</w:t>
            </w:r>
            <w:r w:rsidRPr="00C464EA">
              <w:rPr>
                <w:rStyle w:val="NoSpacingChar"/>
              </w:rPr>
              <w:t>, an anti-AKT inhibitor. Right: Drug response to AKT inhibitor VIII of cell lines based on their mutational status of PIK3CA and copy</w:t>
            </w:r>
            <w:r>
              <w:rPr>
                <w:rStyle w:val="NoSpacingChar"/>
              </w:rPr>
              <w:t xml:space="preserve"> number of FGF5</w:t>
            </w:r>
            <w:r w:rsidRPr="00843F14">
              <w:rPr>
                <w:rStyle w:val="NoSpacingChar"/>
              </w:rPr>
              <w:t xml:space="preserve">. Boxes from the left to right represent the drug response of cell lines: PIK3CA mutated, </w:t>
            </w:r>
            <w:r>
              <w:rPr>
                <w:rStyle w:val="NoSpacingChar"/>
              </w:rPr>
              <w:t>FGF5 deleted</w:t>
            </w:r>
            <w:r w:rsidRPr="00843F14">
              <w:rPr>
                <w:rStyle w:val="NoSpacingChar"/>
              </w:rPr>
              <w:t xml:space="preserve">, PIK3CA wild type and </w:t>
            </w:r>
            <w:r>
              <w:rPr>
                <w:rStyle w:val="NoSpacingChar"/>
              </w:rPr>
              <w:t>FGF5 not deleted</w:t>
            </w:r>
            <w:r w:rsidRPr="00843F14">
              <w:rPr>
                <w:rStyle w:val="NoSpacingChar"/>
              </w:rPr>
              <w:t xml:space="preserve">, PIK3CA wild type and </w:t>
            </w:r>
            <w:r>
              <w:rPr>
                <w:rStyle w:val="NoSpacingChar"/>
              </w:rPr>
              <w:t>FGF5 deleted</w:t>
            </w:r>
            <w:r w:rsidRPr="00843F14">
              <w:rPr>
                <w:rStyle w:val="NoSpacingChar"/>
              </w:rPr>
              <w:t xml:space="preserve">, PIK3CA mutated and </w:t>
            </w:r>
            <w:r>
              <w:rPr>
                <w:rStyle w:val="NoSpacingChar"/>
              </w:rPr>
              <w:t>FGF5 not deleted</w:t>
            </w:r>
            <w:r w:rsidRPr="00843F14">
              <w:rPr>
                <w:rStyle w:val="NoSpacingChar"/>
              </w:rPr>
              <w:t xml:space="preserve">, PIK3CA </w:t>
            </w:r>
            <w:r>
              <w:rPr>
                <w:rStyle w:val="NoSpacingChar"/>
              </w:rPr>
              <w:t>mutated and FGF5 deleted.</w:t>
            </w:r>
            <w:bookmarkEnd w:id="278"/>
            <w:bookmarkEnd w:id="279"/>
            <w:bookmarkEnd w:id="280"/>
            <w:r>
              <w:t xml:space="preserve">  </w:t>
            </w:r>
          </w:p>
        </w:tc>
      </w:tr>
    </w:tbl>
    <w:p w14:paraId="0C56FEE3" w14:textId="77777777" w:rsidR="002501F2" w:rsidRDefault="002501F2" w:rsidP="00294AC9">
      <w:pPr>
        <w:pStyle w:val="ListParagraph"/>
      </w:pPr>
    </w:p>
    <w:p w14:paraId="765353FB" w14:textId="4F62F9B7" w:rsidR="002501F2" w:rsidRDefault="00436753" w:rsidP="00294AC9">
      <w:pPr>
        <w:pStyle w:val="ListParagraph"/>
      </w:pPr>
      <w:r w:rsidRPr="002112E9">
        <w:t>We showed that the</w:t>
      </w:r>
      <w:r w:rsidR="002501F2" w:rsidRPr="002112E9">
        <w:t xml:space="preserve"> co-existence of PIK3CA mutation and FGF5 deletion </w:t>
      </w:r>
      <w:r w:rsidRPr="002112E9">
        <w:t>is</w:t>
      </w:r>
      <w:r w:rsidR="002501F2" w:rsidRPr="002112E9">
        <w:t xml:space="preserve"> predictive to resi</w:t>
      </w:r>
      <w:r w:rsidRPr="002112E9">
        <w:t xml:space="preserve">stance to </w:t>
      </w:r>
      <w:r w:rsidR="00626FB4" w:rsidRPr="002112E9">
        <w:rPr>
          <w:iCs/>
        </w:rPr>
        <w:t>ATK inhibitor VIII</w:t>
      </w:r>
      <w:r w:rsidRPr="002112E9">
        <w:t>. C</w:t>
      </w:r>
      <w:r w:rsidR="00626FB4" w:rsidRPr="002112E9">
        <w:t>linical evidence suggested</w:t>
      </w:r>
      <w:r w:rsidR="002501F2" w:rsidRPr="002112E9">
        <w:t xml:space="preserve"> that patien</w:t>
      </w:r>
      <w:r w:rsidR="00461B4F" w:rsidRPr="002112E9">
        <w:t>ts with PIK3CA-mutant tumors might</w:t>
      </w:r>
      <w:r w:rsidR="002501F2" w:rsidRPr="002112E9">
        <w:t xml:space="preserve"> benefit from treatment with Akt inhibitors</w:t>
      </w:r>
      <w:r w:rsidRPr="002112E9">
        <w:t xml:space="preserve"> </w:t>
      </w:r>
      <w:r w:rsidR="002501F2" w:rsidRPr="002112E9">
        <w:fldChar w:fldCharType="begin"/>
      </w:r>
      <w:r w:rsidR="002501F2" w:rsidRPr="002112E9">
        <w:instrText xml:space="preserve"> ADDIN EN.CITE &lt;EndNote&gt;&lt;Cite&gt;&lt;Author&gt;Banerji&lt;/Author&gt;&lt;Year&gt;2013&lt;/Year&gt;&lt;IDText&gt;Results of two phase I multicenter trials of AZD5363, an inhibitor of AKT1, 2 and 3: Biomarker and early clinical evaluation in Western and Japanese patients with advanced solid tumors.&lt;/IDText&gt;&lt;DisplayText&gt;(U, et al. 2013)&lt;/DisplayText&gt;&lt;record&gt;&lt;titles&gt;&lt;title&gt;Results of two phase I multicenter trials of AZD5363, an inhibitor of AKT1, 2 and 3: Biomarker and early clinical evaluation in Western and Japanese patients with advanced solid tumors.&lt;/title&gt;&lt;/titles&gt;&lt;contributors&gt;&lt;authors&gt;&lt;author&gt;Banerji U&lt;/author&gt;&lt;author&gt;Ranson M&lt;/author&gt;&lt;author&gt;Schellens J&lt;/author&gt;&lt;author&gt;Schellens JH&lt;/author&gt;&lt;author&gt;Esaki T&lt;/author&gt;&lt;author&gt;Dean EJ and Zivi A&lt;/author&gt;&lt;/authors&gt;&lt;/contributors&gt;&lt;added-date format="utc"&gt;1476733823&lt;/added-date&gt;&lt;ref-type name="Generic"&gt;13&lt;/ref-type&gt;&lt;dates&gt;&lt;year&gt;2013&lt;/year&gt;&lt;/dates&gt;&lt;rec-number&gt;156&lt;/rec-number&gt;&lt;publisher&gt;Cancer Res.&lt;/publisher&gt;&lt;last-updated-date format="utc"&gt;1476733886&lt;/last-updated-date&gt;&lt;volume&gt;73:abstr LB-66.&lt;/volume&gt;&lt;/record&gt;&lt;/Cite&gt;&lt;/EndNote&gt;</w:instrText>
      </w:r>
      <w:r w:rsidR="002501F2" w:rsidRPr="002112E9">
        <w:fldChar w:fldCharType="separate"/>
      </w:r>
      <w:r w:rsidR="002501F2" w:rsidRPr="002112E9">
        <w:t>(U, et al. 2013)</w:t>
      </w:r>
      <w:r w:rsidR="002501F2" w:rsidRPr="002112E9">
        <w:fldChar w:fldCharType="end"/>
      </w:r>
      <w:r w:rsidR="00A2373C" w:rsidRPr="002112E9">
        <w:t>,</w:t>
      </w:r>
      <w:r w:rsidR="002501F2" w:rsidRPr="002112E9">
        <w:t xml:space="preserve"> </w:t>
      </w:r>
      <w:r w:rsidR="00B63712" w:rsidRPr="002112E9">
        <w:t xml:space="preserve">Our results, that need to be validated, suggested that the alteration status </w:t>
      </w:r>
      <w:r w:rsidR="002501F2" w:rsidRPr="002112E9">
        <w:t>of</w:t>
      </w:r>
      <w:r w:rsidRPr="002112E9">
        <w:t xml:space="preserve"> </w:t>
      </w:r>
      <w:r w:rsidR="002501F2" w:rsidRPr="002112E9">
        <w:t xml:space="preserve">FGF5 </w:t>
      </w:r>
      <w:r w:rsidR="00B63712" w:rsidRPr="002112E9">
        <w:t xml:space="preserve">should be verified </w:t>
      </w:r>
      <w:r w:rsidR="002501F2" w:rsidRPr="002112E9">
        <w:t>before giving an anti-AKT inhibitor to patients with PIK3CA mutation.</w:t>
      </w:r>
    </w:p>
    <w:p w14:paraId="1838027D" w14:textId="77777777" w:rsidR="00FA4560" w:rsidRDefault="00FA4560" w:rsidP="00294AC9">
      <w:pPr>
        <w:pStyle w:val="ListParagraph"/>
      </w:pPr>
    </w:p>
    <w:p w14:paraId="281BCC6D" w14:textId="64FDA3F9" w:rsidR="00A7186A" w:rsidRDefault="00052524" w:rsidP="00294AC9">
      <w:pPr>
        <w:pStyle w:val="ListParagraph"/>
      </w:pPr>
      <w:r w:rsidRPr="00060E67">
        <w:t>C</w:t>
      </w:r>
      <w:r w:rsidR="00A7186A" w:rsidRPr="00060E67">
        <w:t xml:space="preserve">ombinations of predictive biomarkers were </w:t>
      </w:r>
      <w:r w:rsidR="00FA4560" w:rsidRPr="00060E67">
        <w:t xml:space="preserve">also </w:t>
      </w:r>
      <w:r w:rsidR="00A7186A" w:rsidRPr="00060E67">
        <w:t>identified for CI1040, an anti-MEK inhibitor (</w:t>
      </w:r>
      <w:r w:rsidR="00A7186A" w:rsidRPr="00060E67">
        <w:fldChar w:fldCharType="begin"/>
      </w:r>
      <w:r w:rsidR="00A7186A" w:rsidRPr="00060E67">
        <w:instrText xml:space="preserve"> REF _Ref464045389 </w:instrText>
      </w:r>
      <w:r w:rsidR="000356E8" w:rsidRPr="00060E67">
        <w:instrText xml:space="preserve"> \* MERGEFORMAT </w:instrText>
      </w:r>
      <w:r w:rsidR="00A7186A" w:rsidRPr="00060E67">
        <w:fldChar w:fldCharType="separate"/>
      </w:r>
      <w:r w:rsidR="0088566C">
        <w:t>Figure 36</w:t>
      </w:r>
      <w:r w:rsidR="00A7186A" w:rsidRPr="00060E67">
        <w:fldChar w:fldCharType="end"/>
      </w:r>
      <w:r w:rsidR="00A7186A" w:rsidRPr="00060E67">
        <w:t xml:space="preserve">). </w:t>
      </w:r>
      <w:r w:rsidR="000356E8" w:rsidRPr="00060E67">
        <w:t xml:space="preserve">We observed that cells with </w:t>
      </w:r>
      <w:r w:rsidR="00060E67" w:rsidRPr="00060E67">
        <w:t>both</w:t>
      </w:r>
      <w:r w:rsidR="000356E8" w:rsidRPr="00060E67">
        <w:t xml:space="preserve"> BRAF mutation and FGF9 deletion showed significant resistance to CI1040 </w:t>
      </w:r>
      <w:r w:rsidR="009F5FBF" w:rsidRPr="00060E67">
        <w:t xml:space="preserve">(p-value=0.04) </w:t>
      </w:r>
      <w:r w:rsidR="000356E8" w:rsidRPr="00060E67">
        <w:t>while cells with BRAF mutation alone were sensitive</w:t>
      </w:r>
      <w:r w:rsidR="009F5FBF" w:rsidRPr="00060E67">
        <w:t xml:space="preserve"> (p-value=3.5e-13)</w:t>
      </w:r>
      <w:r w:rsidR="000356E8" w:rsidRPr="00060E67">
        <w:t xml:space="preserve"> and </w:t>
      </w:r>
      <w:r w:rsidR="000356E8" w:rsidRPr="00060E67">
        <w:lastRenderedPageBreak/>
        <w:t xml:space="preserve">cells with FGF9 deletion alone showed no </w:t>
      </w:r>
      <w:r w:rsidR="00060E67" w:rsidRPr="00060E67">
        <w:t>predictive effect</w:t>
      </w:r>
      <w:r w:rsidR="009F5FBF" w:rsidRPr="00060E67">
        <w:t xml:space="preserve"> (p-value=0.93). Similar results were observed for BRAF mutation and PIK3CG mutation, cells with </w:t>
      </w:r>
      <w:r w:rsidR="00060E67" w:rsidRPr="00060E67">
        <w:t>both</w:t>
      </w:r>
      <w:r w:rsidR="009F5FBF" w:rsidRPr="00060E67">
        <w:t xml:space="preserve"> BRAF mutation and PIK3CG mutation showed significant resistance to CI1040 (p-value=0.04) while cells with BRAF mutation alone were sensitive</w:t>
      </w:r>
      <w:r w:rsidR="00C45A99" w:rsidRPr="00060E67">
        <w:t xml:space="preserve"> (p-value=2.8</w:t>
      </w:r>
      <w:r w:rsidR="009F5FBF" w:rsidRPr="00060E67">
        <w:t xml:space="preserve">e-13) and cells with </w:t>
      </w:r>
      <w:r w:rsidR="00060E67" w:rsidRPr="00060E67">
        <w:t xml:space="preserve">PIK3CG mutation </w:t>
      </w:r>
      <w:r w:rsidR="009F5FBF" w:rsidRPr="00060E67">
        <w:t>alone showed no difference in drug response compared to WT cells</w:t>
      </w:r>
      <w:r w:rsidR="00C45A99" w:rsidRPr="00060E67">
        <w:t xml:space="preserve"> (p-value=0.55</w:t>
      </w:r>
      <w:r w:rsidR="009F5FBF" w:rsidRPr="00060E67">
        <w:t>).</w:t>
      </w:r>
    </w:p>
    <w:p w14:paraId="02E851A0" w14:textId="77777777" w:rsidR="00D764A2" w:rsidRDefault="00D764A2" w:rsidP="00294AC9">
      <w:pPr>
        <w:pStyle w:val="ListParagraph"/>
      </w:pPr>
    </w:p>
    <w:tbl>
      <w:tblPr>
        <w:tblStyle w:val="TableGrid"/>
        <w:tblW w:w="9719" w:type="dxa"/>
        <w:tblInd w:w="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tblGrid>
      <w:tr w:rsidR="00A7186A" w14:paraId="6A70986E" w14:textId="77777777" w:rsidTr="00D764A2">
        <w:tc>
          <w:tcPr>
            <w:tcW w:w="9719" w:type="dxa"/>
          </w:tcPr>
          <w:p w14:paraId="4D7E400C" w14:textId="3C1EC13F" w:rsidR="00A7186A" w:rsidRDefault="00D764A2" w:rsidP="00294AC9">
            <w:pPr>
              <w:pStyle w:val="ListParagraph"/>
            </w:pPr>
            <w:r>
              <w:t xml:space="preserve">       </w:t>
            </w:r>
            <w:r w:rsidR="000356E8">
              <w:rPr>
                <w:noProof/>
              </w:rPr>
              <w:drawing>
                <wp:inline distT="0" distB="0" distL="0" distR="0" wp14:anchorId="739AF0ED" wp14:editId="5E4B5033">
                  <wp:extent cx="4235137" cy="3919798"/>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2.png"/>
                          <pic:cNvPicPr/>
                        </pic:nvPicPr>
                        <pic:blipFill>
                          <a:blip r:embed="rId59">
                            <a:extLst>
                              <a:ext uri="{28A0092B-C50C-407E-A947-70E740481C1C}">
                                <a14:useLocalDpi xmlns:a14="http://schemas.microsoft.com/office/drawing/2010/main" val="0"/>
                              </a:ext>
                            </a:extLst>
                          </a:blip>
                          <a:stretch>
                            <a:fillRect/>
                          </a:stretch>
                        </pic:blipFill>
                        <pic:spPr>
                          <a:xfrm>
                            <a:off x="0" y="0"/>
                            <a:ext cx="4243172" cy="3927235"/>
                          </a:xfrm>
                          <a:prstGeom prst="rect">
                            <a:avLst/>
                          </a:prstGeom>
                        </pic:spPr>
                      </pic:pic>
                    </a:graphicData>
                  </a:graphic>
                </wp:inline>
              </w:drawing>
            </w:r>
          </w:p>
          <w:p w14:paraId="7F6BED03" w14:textId="63B861C6" w:rsidR="00A7186A" w:rsidRDefault="00A7186A" w:rsidP="00B84CFA">
            <w:pPr>
              <w:pStyle w:val="Caption"/>
              <w:ind w:left="340" w:right="340"/>
              <w:rPr>
                <w:szCs w:val="22"/>
              </w:rPr>
            </w:pPr>
            <w:bookmarkStart w:id="281" w:name="_Ref464045389"/>
            <w:bookmarkStart w:id="282" w:name="_Toc464071826"/>
            <w:bookmarkStart w:id="283" w:name="_Toc464602374"/>
            <w:bookmarkStart w:id="284" w:name="_Toc464603703"/>
            <w:r>
              <w:t xml:space="preserve">Figure </w:t>
            </w:r>
            <w:fldSimple w:instr=" SEQ Figure \* ARABIC ">
              <w:r w:rsidR="0088566C">
                <w:rPr>
                  <w:noProof/>
                </w:rPr>
                <w:t>36</w:t>
              </w:r>
            </w:fldSimple>
            <w:bookmarkEnd w:id="281"/>
            <w:r>
              <w:t xml:space="preserve">. </w:t>
            </w:r>
            <w:r w:rsidR="00B84CFA">
              <w:rPr>
                <w:rStyle w:val="NoSpacingChar"/>
              </w:rPr>
              <w:t>top</w:t>
            </w:r>
            <w:r w:rsidRPr="006611FE">
              <w:rPr>
                <w:rStyle w:val="NoSpacingChar"/>
              </w:rPr>
              <w:t xml:space="preserve">: top 12 predictive </w:t>
            </w:r>
            <w:r w:rsidR="000356E8">
              <w:rPr>
                <w:rStyle w:val="NoSpacingChar"/>
              </w:rPr>
              <w:t xml:space="preserve">combinations of </w:t>
            </w:r>
            <w:r w:rsidRPr="006611FE">
              <w:rPr>
                <w:rStyle w:val="NoSpacingChar"/>
              </w:rPr>
              <w:t xml:space="preserve">biomarkers identified for CI1040, an </w:t>
            </w:r>
            <w:r w:rsidR="00B84CFA">
              <w:rPr>
                <w:rStyle w:val="NoSpacingChar"/>
              </w:rPr>
              <w:t xml:space="preserve">anti-MEK inhibitor; </w:t>
            </w:r>
            <w:r w:rsidRPr="006611FE">
              <w:rPr>
                <w:rStyle w:val="NoSpacingChar"/>
              </w:rPr>
              <w:t xml:space="preserve">bottom left: </w:t>
            </w:r>
            <w:r w:rsidR="00B84CFA" w:rsidRPr="006611FE">
              <w:rPr>
                <w:rStyle w:val="NoSpacingChar"/>
              </w:rPr>
              <w:t>cells with the combination of BRAF mutation and FGF9 deletion showed significant resistance to CI1040 while cells with BRAF mutation alone were sensitive and cells with FGF9 deletion alone showed no difference in dru</w:t>
            </w:r>
            <w:r w:rsidR="00B84CFA">
              <w:rPr>
                <w:rStyle w:val="NoSpacingChar"/>
              </w:rPr>
              <w:t>g response compared to WT cells</w:t>
            </w:r>
            <w:r w:rsidRPr="006611FE">
              <w:rPr>
                <w:rStyle w:val="NoSpacingChar"/>
              </w:rPr>
              <w:t>; bottom right: cells with BRAF mutation and PIK3CG mutation are more resistant than the other cells.</w:t>
            </w:r>
            <w:bookmarkEnd w:id="282"/>
            <w:bookmarkEnd w:id="283"/>
            <w:bookmarkEnd w:id="284"/>
            <w:r>
              <w:t xml:space="preserve"> </w:t>
            </w:r>
          </w:p>
        </w:tc>
      </w:tr>
    </w:tbl>
    <w:p w14:paraId="7C94960A" w14:textId="504907AE" w:rsidR="00A7186A" w:rsidRPr="00136F67" w:rsidRDefault="00A7186A" w:rsidP="00136F67">
      <w:pPr>
        <w:pStyle w:val="ListParagraph"/>
      </w:pPr>
      <w:r w:rsidRPr="00136F67">
        <w:lastRenderedPageBreak/>
        <w:t>For AZD8055,</w:t>
      </w:r>
      <w:r w:rsidR="00462310">
        <w:t xml:space="preserve"> an anti-m</w:t>
      </w:r>
      <w:r w:rsidR="003E2BD3" w:rsidRPr="00136F67">
        <w:t xml:space="preserve">TOR inhibitor, </w:t>
      </w:r>
      <w:r w:rsidRPr="00136F67">
        <w:t xml:space="preserve">combinations of biomarkers predictive of sensitivity and of resistance were identified. Cell lines with both NRAS mutation and CDKN2A mutation were more sensitive to AZD8055 than </w:t>
      </w:r>
      <w:r w:rsidR="00197048">
        <w:t xml:space="preserve">cell </w:t>
      </w:r>
      <w:r w:rsidRPr="00136F67">
        <w:t xml:space="preserve">lines that had </w:t>
      </w:r>
      <w:r w:rsidR="00AF0F45">
        <w:t>neither</w:t>
      </w:r>
      <w:r w:rsidR="00197048">
        <w:t xml:space="preserve"> </w:t>
      </w:r>
      <w:r w:rsidR="00197048" w:rsidRPr="00136F67">
        <w:t xml:space="preserve">NRAS mutation </w:t>
      </w:r>
      <w:r w:rsidR="00197048">
        <w:t xml:space="preserve">nor </w:t>
      </w:r>
      <w:r w:rsidR="00197048" w:rsidRPr="00136F67">
        <w:t xml:space="preserve">CDKN2A mutation </w:t>
      </w:r>
      <w:r w:rsidRPr="00136F67">
        <w:t>(</w:t>
      </w:r>
      <w:r w:rsidR="00AB1DEB">
        <w:t xml:space="preserve">p-value=0.01, </w:t>
      </w:r>
      <w:fldSimple w:instr=" REF _Ref464047903  \* MERGEFORMAT ">
        <w:r w:rsidR="0088566C">
          <w:t>Figure 37</w:t>
        </w:r>
      </w:fldSimple>
      <w:r w:rsidRPr="00136F67">
        <w:t xml:space="preserve">, top right); cell lines with BRCA2 amplification and KRAS mutation were more resistant to AZD8055 than cells with </w:t>
      </w:r>
      <w:r w:rsidR="00AF0F45">
        <w:t>n</w:t>
      </w:r>
      <w:r w:rsidRPr="00136F67">
        <w:t xml:space="preserve">either </w:t>
      </w:r>
      <w:r w:rsidR="00AF0F45" w:rsidRPr="00136F67">
        <w:t xml:space="preserve">BRCA2 amplification </w:t>
      </w:r>
      <w:r w:rsidR="00AF0F45">
        <w:t xml:space="preserve"> nor </w:t>
      </w:r>
      <w:r w:rsidR="00AF0F45" w:rsidRPr="00136F67">
        <w:t>KRAS mutation</w:t>
      </w:r>
      <w:r w:rsidR="00AF0F45">
        <w:t xml:space="preserve"> </w:t>
      </w:r>
      <w:r w:rsidRPr="00136F67">
        <w:t>(</w:t>
      </w:r>
      <w:r w:rsidR="00AF0F45">
        <w:t xml:space="preserve">p-value=0.004, </w:t>
      </w:r>
      <w:fldSimple w:instr=" REF _Ref464047903  \* MERGEFORMAT ">
        <w:r w:rsidR="0088566C">
          <w:t>Figure 37</w:t>
        </w:r>
      </w:fldSimple>
      <w:r w:rsidRPr="00136F67">
        <w:t>, bottom left); the combination of FGF9 amplification and KRAS mutation was significantly associated to drug resistance to AZD8055 (</w:t>
      </w:r>
      <w:r w:rsidR="00AF0F45">
        <w:t xml:space="preserve">p-value=0.0006, </w:t>
      </w:r>
      <w:fldSimple w:instr=" REF _Ref464047903  \* MERGEFORMAT ">
        <w:r w:rsidR="0088566C">
          <w:t>Figure 37</w:t>
        </w:r>
      </w:fldSimple>
      <w:r w:rsidRPr="00136F67">
        <w:t xml:space="preserve">, bottom right). </w:t>
      </w:r>
    </w:p>
    <w:p w14:paraId="6B4CF4EB" w14:textId="77777777" w:rsidR="00A7186A" w:rsidRDefault="00A7186A" w:rsidP="00A7186A">
      <w:pPr>
        <w:keepNext/>
        <w:jc w:val="center"/>
      </w:pPr>
      <w:r>
        <w:rPr>
          <w:noProof/>
        </w:rPr>
        <w:drawing>
          <wp:inline distT="0" distB="0" distL="0" distR="0" wp14:anchorId="68A95622" wp14:editId="435A4266">
            <wp:extent cx="4143234" cy="39410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combAZD8055.png"/>
                    <pic:cNvPicPr/>
                  </pic:nvPicPr>
                  <pic:blipFill>
                    <a:blip r:embed="rId60">
                      <a:extLst>
                        <a:ext uri="{28A0092B-C50C-407E-A947-70E740481C1C}">
                          <a14:useLocalDpi xmlns:a14="http://schemas.microsoft.com/office/drawing/2010/main" val="0"/>
                        </a:ext>
                      </a:extLst>
                    </a:blip>
                    <a:stretch>
                      <a:fillRect/>
                    </a:stretch>
                  </pic:blipFill>
                  <pic:spPr>
                    <a:xfrm>
                      <a:off x="0" y="0"/>
                      <a:ext cx="4153160" cy="3950506"/>
                    </a:xfrm>
                    <a:prstGeom prst="rect">
                      <a:avLst/>
                    </a:prstGeom>
                  </pic:spPr>
                </pic:pic>
              </a:graphicData>
            </a:graphic>
          </wp:inline>
        </w:drawing>
      </w:r>
    </w:p>
    <w:p w14:paraId="025CBBCF" w14:textId="77777777" w:rsidR="00A7186A" w:rsidRDefault="00A7186A" w:rsidP="00A7186A">
      <w:pPr>
        <w:keepNext/>
        <w:jc w:val="center"/>
      </w:pPr>
    </w:p>
    <w:p w14:paraId="3A9D9EFC" w14:textId="24FB76D5" w:rsidR="00A7186A" w:rsidRPr="00BA2B2B" w:rsidRDefault="00A7186A" w:rsidP="00A7186A">
      <w:pPr>
        <w:pStyle w:val="Caption"/>
        <w:ind w:left="397"/>
        <w:rPr>
          <w:szCs w:val="22"/>
        </w:rPr>
      </w:pPr>
      <w:bookmarkStart w:id="285" w:name="_Ref464047903"/>
      <w:bookmarkStart w:id="286" w:name="_Toc464071827"/>
      <w:bookmarkStart w:id="287" w:name="_Toc464602375"/>
      <w:bookmarkStart w:id="288" w:name="_Toc464603704"/>
      <w:r>
        <w:t xml:space="preserve">Figure </w:t>
      </w:r>
      <w:fldSimple w:instr=" SEQ Figure \* ARABIC ">
        <w:r w:rsidR="0088566C">
          <w:rPr>
            <w:noProof/>
          </w:rPr>
          <w:t>37</w:t>
        </w:r>
      </w:fldSimple>
      <w:bookmarkEnd w:id="285"/>
      <w:r>
        <w:t xml:space="preserve">. </w:t>
      </w:r>
      <w:r>
        <w:rPr>
          <w:rStyle w:val="NoSpacingChar"/>
        </w:rPr>
        <w:t>top left: T</w:t>
      </w:r>
      <w:r w:rsidRPr="006611FE">
        <w:rPr>
          <w:rStyle w:val="NoSpacingChar"/>
        </w:rPr>
        <w:t xml:space="preserve">op 12 predictive biomarkers identified for </w:t>
      </w:r>
      <w:r>
        <w:rPr>
          <w:rStyle w:val="NoSpacingChar"/>
        </w:rPr>
        <w:t>AZD8055</w:t>
      </w:r>
      <w:r w:rsidRPr="006611FE">
        <w:rPr>
          <w:rStyle w:val="NoSpacingChar"/>
        </w:rPr>
        <w:t>, an anti-</w:t>
      </w:r>
      <w:r w:rsidR="00462310">
        <w:rPr>
          <w:rStyle w:val="NoSpacingChar"/>
        </w:rPr>
        <w:t>m</w:t>
      </w:r>
      <w:r>
        <w:rPr>
          <w:rStyle w:val="NoSpacingChar"/>
        </w:rPr>
        <w:t>TOR</w:t>
      </w:r>
      <w:r w:rsidRPr="006611FE">
        <w:rPr>
          <w:rStyle w:val="NoSpacingChar"/>
        </w:rPr>
        <w:t xml:space="preserve"> inhibitor; top right: cells with the combination of </w:t>
      </w:r>
      <w:r>
        <w:rPr>
          <w:rStyle w:val="NoSpacingChar"/>
        </w:rPr>
        <w:t>NRAS</w:t>
      </w:r>
      <w:r w:rsidRPr="006611FE">
        <w:rPr>
          <w:rStyle w:val="NoSpacingChar"/>
        </w:rPr>
        <w:t xml:space="preserve"> mutation and </w:t>
      </w:r>
      <w:r>
        <w:rPr>
          <w:rStyle w:val="NoSpacingChar"/>
        </w:rPr>
        <w:t>CDKN2A are more sensitive</w:t>
      </w:r>
      <w:r w:rsidRPr="006611FE">
        <w:rPr>
          <w:rStyle w:val="NoSpacingChar"/>
        </w:rPr>
        <w:t xml:space="preserve"> to </w:t>
      </w:r>
      <w:r>
        <w:rPr>
          <w:rStyle w:val="NoSpacingChar"/>
        </w:rPr>
        <w:t>AZD8055 than other cells</w:t>
      </w:r>
      <w:r w:rsidRPr="006611FE">
        <w:rPr>
          <w:rStyle w:val="NoSpacingChar"/>
        </w:rPr>
        <w:t xml:space="preserve">; bottom left: cells with </w:t>
      </w:r>
      <w:r>
        <w:rPr>
          <w:rStyle w:val="NoSpacingChar"/>
        </w:rPr>
        <w:t>BRCA2</w:t>
      </w:r>
      <w:r w:rsidRPr="006611FE">
        <w:rPr>
          <w:rStyle w:val="NoSpacingChar"/>
        </w:rPr>
        <w:t xml:space="preserve"> </w:t>
      </w:r>
      <w:r>
        <w:rPr>
          <w:rStyle w:val="NoSpacingChar"/>
        </w:rPr>
        <w:t xml:space="preserve">amplification </w:t>
      </w:r>
      <w:r w:rsidRPr="006611FE">
        <w:rPr>
          <w:rStyle w:val="NoSpacingChar"/>
        </w:rPr>
        <w:t xml:space="preserve">and KRAS mutation are more resistant than the other cells; bottom right: cells with </w:t>
      </w:r>
      <w:r>
        <w:rPr>
          <w:rStyle w:val="NoSpacingChar"/>
        </w:rPr>
        <w:t>FGF deletion</w:t>
      </w:r>
      <w:r w:rsidRPr="006611FE">
        <w:rPr>
          <w:rStyle w:val="NoSpacingChar"/>
        </w:rPr>
        <w:t xml:space="preserve"> and </w:t>
      </w:r>
      <w:r>
        <w:rPr>
          <w:rStyle w:val="NoSpacingChar"/>
        </w:rPr>
        <w:t>KRAS</w:t>
      </w:r>
      <w:r w:rsidRPr="006611FE">
        <w:rPr>
          <w:rStyle w:val="NoSpacingChar"/>
        </w:rPr>
        <w:t xml:space="preserve"> mutation are more resistant than the other cells.</w:t>
      </w:r>
      <w:bookmarkEnd w:id="286"/>
      <w:bookmarkEnd w:id="287"/>
      <w:bookmarkEnd w:id="288"/>
    </w:p>
    <w:p w14:paraId="43930864" w14:textId="5B92C299" w:rsidR="00A7186A" w:rsidRDefault="00462310" w:rsidP="00EB5A2A">
      <w:pPr>
        <w:pStyle w:val="ListParagraph"/>
      </w:pPr>
      <w:r>
        <w:lastRenderedPageBreak/>
        <w:t>The combination of CDKN2A</w:t>
      </w:r>
      <w:r w:rsidR="00A7186A" w:rsidRPr="00AE3BAA">
        <w:t xml:space="preserve"> mutation with </w:t>
      </w:r>
      <w:r w:rsidR="00A7186A">
        <w:t>either</w:t>
      </w:r>
      <w:r w:rsidR="00A7186A" w:rsidRPr="00AE3BAA">
        <w:t xml:space="preserve"> the deletion of SMAD4 </w:t>
      </w:r>
      <w:r w:rsidR="00F722EC">
        <w:t xml:space="preserve">(p-value=0.001) </w:t>
      </w:r>
      <w:r w:rsidR="00A7186A">
        <w:t>or</w:t>
      </w:r>
      <w:r w:rsidR="00A7186A" w:rsidRPr="00AE3BAA">
        <w:t xml:space="preserve"> MAP3K7</w:t>
      </w:r>
      <w:r w:rsidR="00F722EC">
        <w:t xml:space="preserve"> (p-value=0.002)</w:t>
      </w:r>
      <w:r w:rsidR="00A7186A" w:rsidRPr="00AE3BAA">
        <w:t xml:space="preserve"> w</w:t>
      </w:r>
      <w:r w:rsidR="00A7186A">
        <w:t>as</w:t>
      </w:r>
      <w:r w:rsidR="00A7186A" w:rsidRPr="00AE3BAA">
        <w:t xml:space="preserve"> identified as predictive to the resistance of cell lines to TEMSIROL</w:t>
      </w:r>
      <w:r w:rsidR="00A7186A">
        <w:t>IM</w:t>
      </w:r>
      <w:r>
        <w:t>US, an anti-m</w:t>
      </w:r>
      <w:r w:rsidR="00A7186A" w:rsidRPr="00AE3BAA">
        <w:t>TOR inhibitor</w:t>
      </w:r>
      <w:r w:rsidR="00A7186A">
        <w:t xml:space="preserve"> (</w:t>
      </w:r>
      <w:fldSimple w:instr=" REF _Ref464072393 ">
        <w:r w:rsidR="0088566C">
          <w:t xml:space="preserve">Figure </w:t>
        </w:r>
        <w:r w:rsidR="0088566C">
          <w:rPr>
            <w:noProof/>
          </w:rPr>
          <w:t>38</w:t>
        </w:r>
      </w:fldSimple>
      <w:r w:rsidR="002932F0">
        <w:t>,</w:t>
      </w:r>
      <w:r w:rsidR="00A7186A">
        <w:t xml:space="preserve"> top left and top right)</w:t>
      </w:r>
      <w:r w:rsidR="00A7186A" w:rsidRPr="00AE3BAA">
        <w:t xml:space="preserve">. </w:t>
      </w:r>
      <w:r w:rsidR="00A7186A">
        <w:t xml:space="preserve">Interestingly, SMAD4 and MAP3K7 are not located in the same region of the genome (SMAD4 is located at </w:t>
      </w:r>
      <w:r w:rsidR="00A7186A" w:rsidRPr="00AE3BAA">
        <w:t>18q21.2 while MAP3K7 is located at 6q15)</w:t>
      </w:r>
      <w:r w:rsidR="00A7186A">
        <w:t>, but are both involved in the MAPK pathway (</w:t>
      </w:r>
      <w:fldSimple w:instr=" REF _Ref464072393 ">
        <w:r w:rsidR="0088566C">
          <w:t xml:space="preserve">Figure </w:t>
        </w:r>
        <w:r w:rsidR="0088566C">
          <w:rPr>
            <w:noProof/>
          </w:rPr>
          <w:t>38</w:t>
        </w:r>
      </w:fldSimple>
      <w:r>
        <w:t xml:space="preserve"> bottom), suggesting that CDKN2A</w:t>
      </w:r>
      <w:r w:rsidR="00A7186A">
        <w:t xml:space="preserve"> mutation combined with alteration of the MAPK pathway could lead to drug resistance to </w:t>
      </w:r>
      <w:r w:rsidR="00A7186A" w:rsidRPr="00AE3BAA">
        <w:t>TEMSIROL</w:t>
      </w:r>
      <w:r w:rsidR="00A7186A">
        <w:t>IM</w:t>
      </w:r>
      <w:r w:rsidR="00A7186A" w:rsidRPr="00AE3BAA">
        <w:t>US</w:t>
      </w:r>
      <w:r w:rsidR="00A7186A">
        <w:t>.</w:t>
      </w:r>
    </w:p>
    <w:tbl>
      <w:tblPr>
        <w:tblStyle w:val="TableGrid"/>
        <w:tblW w:w="0" w:type="auto"/>
        <w:tblLook w:val="04A0" w:firstRow="1" w:lastRow="0" w:firstColumn="1" w:lastColumn="0" w:noHBand="0" w:noVBand="1"/>
      </w:tblPr>
      <w:tblGrid>
        <w:gridCol w:w="9005"/>
      </w:tblGrid>
      <w:tr w:rsidR="00A7186A" w14:paraId="23D6EC40" w14:textId="77777777" w:rsidTr="00D764A2">
        <w:tc>
          <w:tcPr>
            <w:tcW w:w="9877" w:type="dxa"/>
            <w:tcBorders>
              <w:top w:val="nil"/>
              <w:left w:val="nil"/>
              <w:bottom w:val="nil"/>
              <w:right w:val="nil"/>
            </w:tcBorders>
          </w:tcPr>
          <w:p w14:paraId="7AB5CAC0" w14:textId="77777777" w:rsidR="00A7186A" w:rsidRDefault="00A7186A" w:rsidP="00C32AEE">
            <w:pPr>
              <w:keepNext/>
              <w:ind w:left="340"/>
              <w:jc w:val="center"/>
            </w:pPr>
            <w:r>
              <w:rPr>
                <w:noProof/>
              </w:rPr>
              <w:drawing>
                <wp:inline distT="0" distB="0" distL="0" distR="0" wp14:anchorId="78B21A0B" wp14:editId="2340F99D">
                  <wp:extent cx="4000544" cy="36939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combTEMSIROLIMUS.png"/>
                          <pic:cNvPicPr/>
                        </pic:nvPicPr>
                        <pic:blipFill>
                          <a:blip r:embed="rId61">
                            <a:extLst>
                              <a:ext uri="{28A0092B-C50C-407E-A947-70E740481C1C}">
                                <a14:useLocalDpi xmlns:a14="http://schemas.microsoft.com/office/drawing/2010/main" val="0"/>
                              </a:ext>
                            </a:extLst>
                          </a:blip>
                          <a:stretch>
                            <a:fillRect/>
                          </a:stretch>
                        </pic:blipFill>
                        <pic:spPr>
                          <a:xfrm>
                            <a:off x="0" y="0"/>
                            <a:ext cx="4018603" cy="3710672"/>
                          </a:xfrm>
                          <a:prstGeom prst="rect">
                            <a:avLst/>
                          </a:prstGeom>
                        </pic:spPr>
                      </pic:pic>
                    </a:graphicData>
                  </a:graphic>
                </wp:inline>
              </w:drawing>
            </w:r>
          </w:p>
          <w:p w14:paraId="2B303391" w14:textId="77777777" w:rsidR="00A7186A" w:rsidRDefault="00A7186A" w:rsidP="00C32AEE">
            <w:pPr>
              <w:keepNext/>
              <w:ind w:left="340"/>
              <w:jc w:val="center"/>
            </w:pPr>
          </w:p>
          <w:p w14:paraId="7337196A" w14:textId="76EDA93D" w:rsidR="00A7186A" w:rsidRDefault="00A7186A" w:rsidP="00C32AEE">
            <w:pPr>
              <w:pStyle w:val="Caption"/>
              <w:ind w:left="340"/>
              <w:jc w:val="left"/>
            </w:pPr>
            <w:bookmarkStart w:id="289" w:name="_Ref464072393"/>
            <w:bookmarkStart w:id="290" w:name="_Toc464071828"/>
            <w:bookmarkStart w:id="291" w:name="_Toc464602376"/>
            <w:bookmarkStart w:id="292" w:name="_Toc464603705"/>
            <w:r>
              <w:t xml:space="preserve">Figure </w:t>
            </w:r>
            <w:fldSimple w:instr=" SEQ Figure \* ARABIC ">
              <w:r w:rsidR="0088566C">
                <w:rPr>
                  <w:noProof/>
                </w:rPr>
                <w:t>38</w:t>
              </w:r>
            </w:fldSimple>
            <w:bookmarkEnd w:id="289"/>
            <w:r>
              <w:t xml:space="preserve">. </w:t>
            </w:r>
            <w:r w:rsidR="00462310">
              <w:rPr>
                <w:rStyle w:val="NoSpacingChar"/>
              </w:rPr>
              <w:t>The combinations of CDKN2A</w:t>
            </w:r>
            <w:r w:rsidRPr="00AC724B">
              <w:rPr>
                <w:rStyle w:val="NoSpacingChar"/>
              </w:rPr>
              <w:t xml:space="preserve"> mutation of both SMAD4 deletion and MAP3K7 deletion were predictive to drug resistance of cell </w:t>
            </w:r>
            <w:r w:rsidR="00462310">
              <w:rPr>
                <w:rStyle w:val="NoSpacingChar"/>
              </w:rPr>
              <w:t>lines to TEMSIROLIMUS, an anti-m</w:t>
            </w:r>
            <w:r w:rsidRPr="00AC724B">
              <w:rPr>
                <w:rStyle w:val="NoSpacingChar"/>
              </w:rPr>
              <w:t>TOR inhibitor; the gene SMAD4 and MAK3K7 are both involve in the MAPK pathway indicating that the alteration of the path</w:t>
            </w:r>
            <w:r w:rsidR="00462310">
              <w:rPr>
                <w:rStyle w:val="NoSpacingChar"/>
              </w:rPr>
              <w:t>way MAPK combined with an CDKN2A</w:t>
            </w:r>
            <w:r w:rsidRPr="00AC724B">
              <w:rPr>
                <w:rStyle w:val="NoSpacingChar"/>
              </w:rPr>
              <w:t xml:space="preserve"> mutation has some impact on the drug response of cell lines to TEMSIROLIMUS.</w:t>
            </w:r>
            <w:bookmarkEnd w:id="290"/>
            <w:bookmarkEnd w:id="291"/>
            <w:bookmarkEnd w:id="292"/>
            <w:r>
              <w:rPr>
                <w:szCs w:val="22"/>
              </w:rPr>
              <w:t xml:space="preserve"> </w:t>
            </w:r>
          </w:p>
        </w:tc>
      </w:tr>
    </w:tbl>
    <w:p w14:paraId="7C77D4F2" w14:textId="77777777" w:rsidR="00A7186A" w:rsidRDefault="00A7186A" w:rsidP="00294AC9">
      <w:pPr>
        <w:pStyle w:val="ListParagraph"/>
      </w:pPr>
    </w:p>
    <w:p w14:paraId="7932A0AF" w14:textId="5D013269" w:rsidR="00832116" w:rsidRDefault="00832116" w:rsidP="00832116">
      <w:pPr>
        <w:pStyle w:val="Heading4"/>
      </w:pPr>
      <w:bookmarkStart w:id="293" w:name="_Toc468131467"/>
      <w:r>
        <w:lastRenderedPageBreak/>
        <w:t>Conclusion</w:t>
      </w:r>
      <w:bookmarkEnd w:id="293"/>
    </w:p>
    <w:p w14:paraId="2E0AEED5" w14:textId="77777777" w:rsidR="001858A0" w:rsidRDefault="001858A0" w:rsidP="001858A0">
      <w:pPr>
        <w:pStyle w:val="ListParagraph"/>
      </w:pPr>
      <w:r w:rsidRPr="002112E9">
        <w:t>In this part, we developed a method to evaluate the predictive power of combinations of predictors based on Random Forest model. To our knowledge, this is the first method to select combinations of predictors instead of single ones. The identification of predictive combinations of predictors has an important implication in the study of drug resistance. It can help us better understand the mechanisms of drug resistance and eventually prevent it by identifying complex genomic patterns that are predictive of specific targeted therapy response.</w:t>
      </w:r>
      <w:r>
        <w:t xml:space="preserve"> </w:t>
      </w:r>
    </w:p>
    <w:p w14:paraId="25902265" w14:textId="77777777" w:rsidR="00D764A2" w:rsidRDefault="00D764A2" w:rsidP="001858A0">
      <w:pPr>
        <w:pStyle w:val="ListParagraph"/>
      </w:pPr>
    </w:p>
    <w:p w14:paraId="25844A2C" w14:textId="77777777" w:rsidR="00D764A2" w:rsidRDefault="00D764A2" w:rsidP="001858A0">
      <w:pPr>
        <w:pStyle w:val="ListParagraph"/>
      </w:pPr>
    </w:p>
    <w:p w14:paraId="5F1E3D6B" w14:textId="77777777" w:rsidR="00D764A2" w:rsidRDefault="00D764A2" w:rsidP="001858A0">
      <w:pPr>
        <w:pStyle w:val="ListParagraph"/>
      </w:pPr>
    </w:p>
    <w:p w14:paraId="26271DFF" w14:textId="77777777" w:rsidR="00D764A2" w:rsidRDefault="00D764A2" w:rsidP="001858A0">
      <w:pPr>
        <w:pStyle w:val="ListParagraph"/>
      </w:pPr>
    </w:p>
    <w:p w14:paraId="45B6773C" w14:textId="77777777" w:rsidR="00D764A2" w:rsidRDefault="00D764A2" w:rsidP="001858A0">
      <w:pPr>
        <w:pStyle w:val="ListParagraph"/>
      </w:pPr>
    </w:p>
    <w:p w14:paraId="04090A19" w14:textId="77777777" w:rsidR="00D764A2" w:rsidRDefault="00D764A2" w:rsidP="001858A0">
      <w:pPr>
        <w:pStyle w:val="ListParagraph"/>
      </w:pPr>
    </w:p>
    <w:p w14:paraId="69D517A1" w14:textId="77777777" w:rsidR="00D764A2" w:rsidRDefault="00D764A2" w:rsidP="001858A0">
      <w:pPr>
        <w:pStyle w:val="ListParagraph"/>
      </w:pPr>
    </w:p>
    <w:p w14:paraId="2EF85E52" w14:textId="77777777" w:rsidR="00D764A2" w:rsidRDefault="00D764A2" w:rsidP="001858A0">
      <w:pPr>
        <w:pStyle w:val="ListParagraph"/>
      </w:pPr>
    </w:p>
    <w:p w14:paraId="094739AC" w14:textId="77777777" w:rsidR="00D764A2" w:rsidRDefault="00D764A2" w:rsidP="001858A0">
      <w:pPr>
        <w:pStyle w:val="ListParagraph"/>
      </w:pPr>
    </w:p>
    <w:p w14:paraId="0C7C32B6" w14:textId="77777777" w:rsidR="00D764A2" w:rsidRDefault="00D764A2" w:rsidP="001858A0">
      <w:pPr>
        <w:pStyle w:val="ListParagraph"/>
      </w:pPr>
    </w:p>
    <w:p w14:paraId="13B21E93" w14:textId="77777777" w:rsidR="00D764A2" w:rsidRDefault="00D764A2" w:rsidP="001858A0">
      <w:pPr>
        <w:pStyle w:val="ListParagraph"/>
      </w:pPr>
    </w:p>
    <w:p w14:paraId="334BB88E" w14:textId="77777777" w:rsidR="00D764A2" w:rsidRDefault="00D764A2" w:rsidP="001858A0">
      <w:pPr>
        <w:pStyle w:val="ListParagraph"/>
      </w:pPr>
    </w:p>
    <w:p w14:paraId="7AF4008A" w14:textId="77777777" w:rsidR="00D764A2" w:rsidRDefault="00D764A2" w:rsidP="001858A0">
      <w:pPr>
        <w:pStyle w:val="ListParagraph"/>
      </w:pPr>
    </w:p>
    <w:p w14:paraId="7DC5AFFB" w14:textId="77777777" w:rsidR="00D764A2" w:rsidRDefault="00D764A2" w:rsidP="001858A0">
      <w:pPr>
        <w:pStyle w:val="ListParagraph"/>
      </w:pPr>
    </w:p>
    <w:p w14:paraId="23FD2825" w14:textId="77777777" w:rsidR="00D764A2" w:rsidRDefault="00D764A2" w:rsidP="001858A0">
      <w:pPr>
        <w:pStyle w:val="ListParagraph"/>
      </w:pPr>
    </w:p>
    <w:p w14:paraId="41F9E5F0" w14:textId="77777777" w:rsidR="00D764A2" w:rsidRDefault="00D764A2" w:rsidP="001858A0">
      <w:pPr>
        <w:pStyle w:val="ListParagraph"/>
      </w:pPr>
    </w:p>
    <w:p w14:paraId="2AF70181" w14:textId="77777777" w:rsidR="00D764A2" w:rsidRPr="00626AE5" w:rsidRDefault="00D764A2" w:rsidP="001858A0">
      <w:pPr>
        <w:pStyle w:val="ListParagraph"/>
      </w:pPr>
    </w:p>
    <w:p w14:paraId="33AE242A" w14:textId="3022CB1A" w:rsidR="0029302C" w:rsidRDefault="005C2CC7" w:rsidP="003F1D1B">
      <w:pPr>
        <w:pStyle w:val="Heading1"/>
      </w:pPr>
      <w:bookmarkStart w:id="294" w:name="_Toc468131468"/>
      <w:r>
        <w:lastRenderedPageBreak/>
        <w:t>Discussion</w:t>
      </w:r>
      <w:bookmarkEnd w:id="294"/>
    </w:p>
    <w:p w14:paraId="2112FE63" w14:textId="77777777" w:rsidR="005C2CC7" w:rsidRPr="005C2CC7" w:rsidRDefault="005C2CC7" w:rsidP="003F1D1B"/>
    <w:p w14:paraId="601C1A51" w14:textId="77777777" w:rsidR="001858A0" w:rsidRPr="007458C1" w:rsidRDefault="001858A0" w:rsidP="001858A0">
      <w:pPr>
        <w:pStyle w:val="ListParagraph"/>
      </w:pPr>
      <w:r w:rsidRPr="007458C1">
        <w:t xml:space="preserve">In this thesis, we discussed mainly two mathematical and informatics applications in the context of personalized medicine for cancer patients. </w:t>
      </w:r>
    </w:p>
    <w:p w14:paraId="312A72A3" w14:textId="77777777" w:rsidR="001858A0" w:rsidRPr="007458C1" w:rsidRDefault="001858A0" w:rsidP="001858A0">
      <w:pPr>
        <w:pStyle w:val="ListParagraph"/>
      </w:pPr>
      <w:r w:rsidRPr="007458C1">
        <w:t xml:space="preserve">The first application is cmDetect, a method that we propose to use as a complementary tool to traditional somatic mutation callers to recover false negatives due to ctDNA contamination of the germline DNA extracted from whole blood using whole exome sequencing data. We validated the accuracy of cmDetect with both simulated data and patients’ data. By addressing this issue, we not only </w:t>
      </w:r>
      <w:r>
        <w:t>demonstrated</w:t>
      </w:r>
      <w:r w:rsidRPr="007458C1">
        <w:t xml:space="preserve"> th</w:t>
      </w:r>
      <w:r>
        <w:t>at ctDNA is detectable in sequencing data of whole blood DNA and</w:t>
      </w:r>
      <w:r w:rsidRPr="007458C1">
        <w:t xml:space="preserve"> </w:t>
      </w:r>
      <w:r>
        <w:t>has an</w:t>
      </w:r>
      <w:r w:rsidRPr="007458C1">
        <w:t xml:space="preserve"> </w:t>
      </w:r>
      <w:r>
        <w:t>impact</w:t>
      </w:r>
      <w:r w:rsidRPr="007458C1">
        <w:t xml:space="preserve"> </w:t>
      </w:r>
      <w:r>
        <w:t>o</w:t>
      </w:r>
      <w:r w:rsidRPr="007458C1">
        <w:t xml:space="preserve">n somatic mutation identification, but also the importance of </w:t>
      </w:r>
      <w:r>
        <w:t>the accurate</w:t>
      </w:r>
      <w:r w:rsidRPr="007458C1">
        <w:t xml:space="preserve"> identif</w:t>
      </w:r>
      <w:r>
        <w:t>ication</w:t>
      </w:r>
      <w:r w:rsidRPr="007458C1">
        <w:t xml:space="preserve"> </w:t>
      </w:r>
      <w:r>
        <w:t xml:space="preserve">of </w:t>
      </w:r>
      <w:r w:rsidRPr="007458C1">
        <w:t xml:space="preserve">somatic mutations </w:t>
      </w:r>
      <w:r>
        <w:t>that may have</w:t>
      </w:r>
      <w:r w:rsidRPr="007458C1">
        <w:t xml:space="preserve"> a direct imp</w:t>
      </w:r>
      <w:r>
        <w:t>act</w:t>
      </w:r>
      <w:r w:rsidRPr="007458C1">
        <w:t xml:space="preserve"> </w:t>
      </w:r>
      <w:r>
        <w:t>o</w:t>
      </w:r>
      <w:r w:rsidRPr="007458C1">
        <w:t>n treatment decision in the context of personalized medicine for cancer patients.</w:t>
      </w:r>
    </w:p>
    <w:p w14:paraId="447CAF8E" w14:textId="77777777" w:rsidR="001858A0" w:rsidRDefault="001858A0" w:rsidP="001858A0">
      <w:pPr>
        <w:pStyle w:val="ListParagraph"/>
      </w:pPr>
      <w:r w:rsidRPr="007458C1">
        <w:t xml:space="preserve">The second application is a mathematical model to identify predictive biomarkers of </w:t>
      </w:r>
      <w:r w:rsidRPr="0033359A">
        <w:t>targeted therapies</w:t>
      </w:r>
      <w:r w:rsidRPr="0027171F">
        <w:t xml:space="preserve"> </w:t>
      </w:r>
      <w:r w:rsidRPr="007458C1">
        <w:t xml:space="preserve">drug response. We first showed that co-existing alterations in multiple driver genes can cause drug resistance in both cell lines and patients. We then identified single as well as combinations of predictive biomarkers for a set of targeted therapies using cell line data. The identified biomarkers were supported by statistical tests but further </w:t>
      </w:r>
      <w:r w:rsidRPr="007458C1">
        <w:rPr>
          <w:i/>
        </w:rPr>
        <w:t>in vitro</w:t>
      </w:r>
      <w:r w:rsidRPr="007458C1">
        <w:t xml:space="preserve"> and </w:t>
      </w:r>
      <w:r w:rsidRPr="007458C1">
        <w:rPr>
          <w:i/>
        </w:rPr>
        <w:t>in vivo</w:t>
      </w:r>
      <w:r w:rsidRPr="007458C1">
        <w:t xml:space="preserve"> validation is still needed. We offered an effective method for identifying complex predictive pattern</w:t>
      </w:r>
      <w:r>
        <w:t>s</w:t>
      </w:r>
      <w:r w:rsidRPr="007458C1">
        <w:t xml:space="preserve"> </w:t>
      </w:r>
      <w:r>
        <w:t>of</w:t>
      </w:r>
      <w:r w:rsidRPr="007458C1">
        <w:t xml:space="preserve"> targeted therapies in a systematic manner, which gives an insight </w:t>
      </w:r>
      <w:r>
        <w:t>of</w:t>
      </w:r>
      <w:r w:rsidRPr="007458C1">
        <w:t xml:space="preserve"> the underlying biological mechanism of drug </w:t>
      </w:r>
      <w:r>
        <w:t>response</w:t>
      </w:r>
      <w:r w:rsidRPr="007458C1">
        <w:t xml:space="preserve">. The predictive biomarkers identified could not only guide further research </w:t>
      </w:r>
      <w:r>
        <w:t xml:space="preserve">for </w:t>
      </w:r>
      <w:r w:rsidRPr="007458C1">
        <w:t>identifying new targets to targeted therapies in preclinical studies, but also help design</w:t>
      </w:r>
      <w:r>
        <w:t>ing</w:t>
      </w:r>
      <w:r w:rsidRPr="007458C1">
        <w:t xml:space="preserve"> better cancer clinical trials.</w:t>
      </w:r>
      <w:r>
        <w:t xml:space="preserve"> </w:t>
      </w:r>
    </w:p>
    <w:p w14:paraId="0F448C52" w14:textId="77777777" w:rsidR="00D764A2" w:rsidRDefault="00D764A2" w:rsidP="001858A0">
      <w:pPr>
        <w:pStyle w:val="ListParagraph"/>
      </w:pPr>
    </w:p>
    <w:p w14:paraId="53C7E3D4" w14:textId="77777777" w:rsidR="00D764A2" w:rsidRDefault="00D764A2" w:rsidP="001858A0">
      <w:pPr>
        <w:pStyle w:val="ListParagraph"/>
      </w:pPr>
    </w:p>
    <w:p w14:paraId="7E67BA57" w14:textId="10906A23" w:rsidR="001858A0" w:rsidRDefault="001858A0" w:rsidP="001858A0">
      <w:pPr>
        <w:pStyle w:val="ListParagraph"/>
      </w:pPr>
      <w:r>
        <w:t>There are still some issues to address in order to improve the predictive models</w:t>
      </w:r>
      <w:r w:rsidR="00D764A2">
        <w:t>:</w:t>
      </w:r>
      <w:r>
        <w:t xml:space="preserve"> </w:t>
      </w:r>
    </w:p>
    <w:p w14:paraId="00C78175" w14:textId="77777777" w:rsidR="007A7B91" w:rsidRDefault="007A7B91" w:rsidP="001858A0">
      <w:pPr>
        <w:pStyle w:val="ListParagraph"/>
      </w:pPr>
    </w:p>
    <w:p w14:paraId="6C64A10D" w14:textId="1D26A2E7" w:rsidR="001858A0" w:rsidRDefault="001858A0" w:rsidP="001858A0">
      <w:pPr>
        <w:pStyle w:val="Heading2"/>
      </w:pPr>
      <w:bookmarkStart w:id="295" w:name="_Toc464551712"/>
      <w:bookmarkStart w:id="296" w:name="_Toc468131469"/>
      <w:r>
        <w:t>Further validation is needed for the biomarker identified</w:t>
      </w:r>
      <w:bookmarkEnd w:id="295"/>
      <w:bookmarkEnd w:id="296"/>
    </w:p>
    <w:p w14:paraId="6B835CE4" w14:textId="77777777" w:rsidR="001858A0" w:rsidRDefault="001858A0" w:rsidP="001858A0">
      <w:pPr>
        <w:pStyle w:val="ListParagraph"/>
      </w:pPr>
      <w:r>
        <w:t xml:space="preserve">We have shown that co-existing alterations in multiple driver genes can lead to drug resistance and validated the results in a cohort of cancer patients in the MOSCATO clinical trial. </w:t>
      </w:r>
      <w:r w:rsidRPr="001040F3">
        <w:rPr>
          <w:i/>
        </w:rPr>
        <w:t>In vitro</w:t>
      </w:r>
      <w:r>
        <w:t xml:space="preserve"> validation is still needed to better understand the underlying explanation of such an observation. This is also true for the predictions of the single and combined predictive biomarkers identified in our 2-step model.</w:t>
      </w:r>
    </w:p>
    <w:p w14:paraId="4CACA3BE" w14:textId="77777777" w:rsidR="007A7B91" w:rsidRDefault="007A7B91" w:rsidP="001858A0">
      <w:pPr>
        <w:pStyle w:val="ListParagraph"/>
      </w:pPr>
    </w:p>
    <w:p w14:paraId="298F89B2" w14:textId="0C796734" w:rsidR="001858A0" w:rsidRPr="00AB41AA" w:rsidRDefault="001858A0" w:rsidP="001858A0">
      <w:pPr>
        <w:pStyle w:val="Heading2"/>
      </w:pPr>
      <w:bookmarkStart w:id="297" w:name="_Toc464551713"/>
      <w:bookmarkStart w:id="298" w:name="_Toc468131470"/>
      <w:r>
        <w:t>Genomic data of real tumors is needed to build the predictive model</w:t>
      </w:r>
      <w:bookmarkEnd w:id="297"/>
      <w:bookmarkEnd w:id="298"/>
    </w:p>
    <w:p w14:paraId="329A9F23" w14:textId="5F44C27D" w:rsidR="00B81E95" w:rsidRDefault="001858A0" w:rsidP="00294AC9">
      <w:pPr>
        <w:pStyle w:val="ListParagraph"/>
      </w:pPr>
      <w:r w:rsidRPr="00E52158">
        <w:t xml:space="preserve">Cell lines are </w:t>
      </w:r>
      <w:r>
        <w:t xml:space="preserve">useful tools for characterizing genomic profiles of cancer cells and measuring cancer cell drug response to a large set of drugs but the gap between cell lines and real tumors is not negligible. One of the reasons is that tumors are heterogeneous and often formed of multiple sub clones of different genetic backgrounds. As cell lines are derived from one cancer cell, they do not capture the global picture of the tumor. Under the selection pressure of a targeted therapy, a sub clone of cancer cells with a driver mutation in a gene other than the target of the drug can develop rapidly and lead to the drug resistance of the tumor. This type of acquired drug resistance cannot be observed in cell lines thus cannot be learned by a predictive model built using </w:t>
      </w:r>
      <w:r>
        <w:lastRenderedPageBreak/>
        <w:t xml:space="preserve">cell lines data. Although a large number of patients’ sequencing data is available in datasets such as TCGA, the clinical response of these patients are often under chemotherapies but not targeted therapies because these patients are mostly with primary cancer. The clinical trials where the cancer patients are treated with targeted therapies based on their genomic profile such as SAFIR01, SAFIR02 and MOSCATO, offer us a unique opportunity to study cancer genomics in advanced cancer patients. </w:t>
      </w:r>
    </w:p>
    <w:p w14:paraId="6BE62474" w14:textId="77777777" w:rsidR="007A7B91" w:rsidRPr="002C179F" w:rsidRDefault="007A7B91" w:rsidP="00294AC9">
      <w:pPr>
        <w:pStyle w:val="ListParagraph"/>
      </w:pPr>
    </w:p>
    <w:p w14:paraId="70C081D9" w14:textId="29C8B3CB" w:rsidR="00F16776" w:rsidRDefault="00F16776" w:rsidP="00F16776">
      <w:pPr>
        <w:pStyle w:val="Heading2"/>
      </w:pPr>
      <w:bookmarkStart w:id="299" w:name="_Toc468131471"/>
      <w:r>
        <w:t>The p&gt;&gt;n problem in the predictive model</w:t>
      </w:r>
      <w:bookmarkEnd w:id="299"/>
    </w:p>
    <w:p w14:paraId="6A46B433" w14:textId="28AF1940" w:rsidR="006318DC" w:rsidRDefault="001E0BA3" w:rsidP="00294AC9">
      <w:pPr>
        <w:pStyle w:val="ListParagraph"/>
      </w:pPr>
      <w:r>
        <w:t>T</w:t>
      </w:r>
      <w:r w:rsidR="002505BB">
        <w:t xml:space="preserve">he </w:t>
      </w:r>
      <w:r>
        <w:t>p&gt;&gt;n problem</w:t>
      </w:r>
      <w:r w:rsidR="002505BB">
        <w:t xml:space="preserve"> </w:t>
      </w:r>
      <w:r w:rsidR="00D442F7">
        <w:t>refers to a problem in predictive or regression models</w:t>
      </w:r>
      <w:r w:rsidR="002505BB">
        <w:t xml:space="preserve"> where </w:t>
      </w:r>
      <w:r>
        <w:t>the number of predictors is</w:t>
      </w:r>
      <w:r w:rsidR="002505BB">
        <w:t xml:space="preserve"> much bigger than the number of sample</w:t>
      </w:r>
      <w:r w:rsidR="008D3E15">
        <w:t xml:space="preserve">s. </w:t>
      </w:r>
      <w:r w:rsidR="006318DC">
        <w:t xml:space="preserve">Genomic data usually contains hundreds or even thousands of genes that are used as predictors while the </w:t>
      </w:r>
      <w:r w:rsidR="00840C4E">
        <w:t>number of available samples is</w:t>
      </w:r>
      <w:r w:rsidR="006318DC">
        <w:t xml:space="preserve"> often small (ex: 20,000 genes vs 1,000 cell lines).</w:t>
      </w:r>
      <w:r w:rsidR="005C2CC7">
        <w:t xml:space="preserve"> </w:t>
      </w:r>
      <w:r w:rsidR="006318DC">
        <w:t xml:space="preserve">Although random forest used in our 2-step predictive model has been shown to have a relative good performance in making prediction and identifying predictors facing p&gt;&gt;n problem, methods of reducing predictor dimension can still be helpful. Many methods have been proposed for such purpose such as </w:t>
      </w:r>
      <w:r w:rsidR="00320711">
        <w:t>principal component analysis</w:t>
      </w:r>
      <w:r w:rsidR="009B4263">
        <w:t xml:space="preserve"> </w:t>
      </w:r>
      <w:r w:rsidR="00FD676A">
        <w:fldChar w:fldCharType="begin"/>
      </w:r>
      <w:r w:rsidR="00FD676A">
        <w:instrText xml:space="preserve"> ADDIN EN.CITE &lt;EndNote&gt;&lt;Cite&gt;&lt;Author&gt;Jolliffe&lt;/Author&gt;&lt;Year&gt;1986&lt;/Year&gt;&lt;IDText&gt;A tutorial on Principal Components Analysis&lt;/IDText&gt;&lt;DisplayText&gt;(Jolliffe 1986)&lt;/DisplayText&gt;&lt;record&gt;&lt;titles&gt;&lt;title&gt;A tutorial on Principal Components Analysis&lt;/title&gt;&lt;/titles&gt;&lt;contributors&gt;&lt;authors&gt;&lt;author&gt;I.T.   Jolliffe&lt;/author&gt;&lt;/authors&gt;&lt;/contributors&gt;&lt;added-date format="utc"&gt;1476454337&lt;/added-date&gt;&lt;ref-type name="Generic"&gt;13&lt;/ref-type&gt;&lt;dates&gt;&lt;year&gt;1986&lt;/year&gt;&lt;/dates&gt;&lt;rec-number&gt;127&lt;/rec-number&gt;&lt;publisher&gt;Springer-Verlag&lt;/publisher&gt;&lt;last-updated-date format="utc"&gt;1476454514&lt;/last-updated-date&gt;&lt;/record&gt;&lt;/Cite&gt;&lt;/EndNote&gt;</w:instrText>
      </w:r>
      <w:r w:rsidR="00FD676A">
        <w:fldChar w:fldCharType="separate"/>
      </w:r>
      <w:r w:rsidR="00FD676A">
        <w:rPr>
          <w:noProof/>
        </w:rPr>
        <w:t>(Jolliffe 1986)</w:t>
      </w:r>
      <w:r w:rsidR="00FD676A">
        <w:fldChar w:fldCharType="end"/>
      </w:r>
      <w:r w:rsidR="00E44EA6">
        <w:t>, factor analysis</w:t>
      </w:r>
      <w:r w:rsidR="009B4263">
        <w:t xml:space="preserve"> </w:t>
      </w:r>
      <w:r w:rsidR="009F2FBC">
        <w:fldChar w:fldCharType="begin"/>
      </w:r>
      <w:r w:rsidR="009F2FBC">
        <w:instrText xml:space="preserve"> ADDIN EN.CITE &lt;EndNote&gt;&lt;Cite&gt;&lt;Author&gt;Cattell&lt;/Author&gt;&lt;Year&gt;1952&lt;/Year&gt;&lt;IDText&gt;Factor analysis&lt;/IDText&gt;&lt;DisplayText&gt;(Cattell 1952)&lt;/DisplayText&gt;&lt;record&gt;&lt;titles&gt;&lt;title&gt;&lt;style face="italic" font="default" size="100%"&gt;Factor analysis&lt;/style&gt;&lt;/title&gt;&lt;/titles&gt;&lt;contributors&gt;&lt;authors&gt;&lt;author&gt;Cattell, R. B&lt;/author&gt;&lt;/authors&gt;&lt;/contributors&gt;&lt;added-date format="utc"&gt;1476454671&lt;/added-date&gt;&lt;ref-type name="Generic"&gt;13&lt;/ref-type&gt;&lt;dates&gt;&lt;year&gt;1952&lt;/year&gt;&lt;/dates&gt;&lt;rec-number&gt;128&lt;/rec-number&gt;&lt;publisher&gt;Harper&lt;/publisher&gt;&lt;last-updated-date format="utc"&gt;1476454713&lt;/last-updated-date&gt;&lt;/record&gt;&lt;/Cite&gt;&lt;/EndNote&gt;</w:instrText>
      </w:r>
      <w:r w:rsidR="009F2FBC">
        <w:fldChar w:fldCharType="separate"/>
      </w:r>
      <w:r w:rsidR="009F2FBC">
        <w:rPr>
          <w:noProof/>
        </w:rPr>
        <w:t>(Cattell 1952)</w:t>
      </w:r>
      <w:r w:rsidR="009F2FBC">
        <w:fldChar w:fldCharType="end"/>
      </w:r>
      <w:r w:rsidR="009B2AA7">
        <w:t xml:space="preserve"> and</w:t>
      </w:r>
      <w:r w:rsidR="00E44EA6">
        <w:t xml:space="preserve"> </w:t>
      </w:r>
      <w:r w:rsidR="00971677">
        <w:t xml:space="preserve">feature selection </w:t>
      </w:r>
      <w:r w:rsidR="006B4565">
        <w:t xml:space="preserve">such as embedded. </w:t>
      </w:r>
    </w:p>
    <w:p w14:paraId="77115752" w14:textId="77777777" w:rsidR="007A7B91" w:rsidRDefault="007A7B91" w:rsidP="00294AC9">
      <w:pPr>
        <w:pStyle w:val="ListParagraph"/>
      </w:pPr>
    </w:p>
    <w:p w14:paraId="49048AC0" w14:textId="75787048" w:rsidR="006B4565" w:rsidRDefault="006B4565" w:rsidP="006B4565">
      <w:pPr>
        <w:pStyle w:val="Heading2"/>
      </w:pPr>
      <w:bookmarkStart w:id="300" w:name="_Toc468131472"/>
      <w:r>
        <w:t>Multitask predictive model</w:t>
      </w:r>
      <w:bookmarkEnd w:id="300"/>
      <w:r>
        <w:t xml:space="preserve"> </w:t>
      </w:r>
    </w:p>
    <w:p w14:paraId="319117A5" w14:textId="6BB24F57" w:rsidR="00FB54D9" w:rsidRDefault="00C818C7" w:rsidP="00294AC9">
      <w:pPr>
        <w:pStyle w:val="ListParagraph"/>
      </w:pPr>
      <w:r>
        <w:t>Given the fact that some d</w:t>
      </w:r>
      <w:r w:rsidR="00330D6E">
        <w:t>rugs targ</w:t>
      </w:r>
      <w:r>
        <w:t>et</w:t>
      </w:r>
      <w:r w:rsidR="00EA4C1F">
        <w:t xml:space="preserve"> the same gene</w:t>
      </w:r>
      <w:r>
        <w:t xml:space="preserve"> and ought</w:t>
      </w:r>
      <w:r w:rsidR="00330D6E">
        <w:t xml:space="preserve"> to have similar effect </w:t>
      </w:r>
      <w:r w:rsidR="005746EC">
        <w:t>in</w:t>
      </w:r>
      <w:r w:rsidR="00330D6E">
        <w:t xml:space="preserve"> cell lines</w:t>
      </w:r>
      <w:r w:rsidR="00EA4C1F">
        <w:t>, multi-</w:t>
      </w:r>
      <w:r>
        <w:t xml:space="preserve">task models can be used to improve predictive </w:t>
      </w:r>
      <w:r w:rsidR="005746EC">
        <w:t xml:space="preserve">performance </w:t>
      </w:r>
      <w:r w:rsidR="004F7293">
        <w:t xml:space="preserve">as </w:t>
      </w:r>
      <w:r w:rsidR="005746EC">
        <w:t>compared to learn</w:t>
      </w:r>
      <w:r w:rsidR="004F7293">
        <w:t>ing</w:t>
      </w:r>
      <w:r w:rsidR="005746EC">
        <w:t xml:space="preserve"> models separately</w:t>
      </w:r>
      <w:r>
        <w:t xml:space="preserve">. </w:t>
      </w:r>
      <w:r w:rsidR="00E26A08">
        <w:t>Multi-</w:t>
      </w:r>
      <w:r w:rsidR="00AB41AA">
        <w:t>task model is</w:t>
      </w:r>
      <w:r w:rsidR="00E26A08">
        <w:t xml:space="preserve"> a </w:t>
      </w:r>
      <w:r w:rsidR="00E26A08">
        <w:lastRenderedPageBreak/>
        <w:t xml:space="preserve">machine learning method that </w:t>
      </w:r>
      <w:r w:rsidR="00AB41AA">
        <w:t>learn</w:t>
      </w:r>
      <w:r w:rsidR="004B5237">
        <w:t>s</w:t>
      </w:r>
      <w:r w:rsidR="00AB41AA">
        <w:t xml:space="preserve"> multiple models together </w:t>
      </w:r>
      <w:r w:rsidR="005746EC">
        <w:t xml:space="preserve">by sharing the information in order </w:t>
      </w:r>
      <w:r w:rsidR="00AB41AA">
        <w:t>to improve predictive accuracy</w:t>
      </w:r>
      <w:r w:rsidR="005746EC">
        <w:t>.</w:t>
      </w:r>
      <w:r w:rsidR="00AB41AA">
        <w:t xml:space="preserve"> </w:t>
      </w:r>
      <w:r w:rsidR="008D058F">
        <w:t xml:space="preserve">For example, </w:t>
      </w:r>
      <w:r w:rsidR="00504A10" w:rsidRPr="00504A10">
        <w:t>Bayesian multitask multiple kernel learning (MKL</w:t>
      </w:r>
      <w:r w:rsidR="005E288E">
        <w:t xml:space="preserve">, </w:t>
      </w:r>
      <w:r w:rsidR="005E288E">
        <w:fldChar w:fldCharType="begin"/>
      </w:r>
      <w:r w:rsidR="00CD1C10">
        <w:instrText xml:space="preserve"> ADDIN EN.CITE &lt;EndNote&gt;&lt;Cite&gt;&lt;Author&gt;Gönen&lt;/Author&gt;&lt;Year&gt;2011&lt;/Year&gt;&lt;IDText&gt;   Multiple kernel learning algorithms&lt;/IDText&gt;&lt;DisplayText&gt;(Gönen and Alpaydin 2011)&lt;/DisplayText&gt;&lt;record&gt;&lt;titles&gt;&lt;title&gt;   Multiple kernel learning algorithms&lt;/title&gt;&lt;/titles&gt;&lt;pages&gt;2211  –  2268&lt;/pages&gt;&lt;contributors&gt;&lt;authors&gt;&lt;author&gt;Gönen, M.&lt;/author&gt;&lt;author&gt;Alpaydin, E.&lt;/author&gt;&lt;/authors&gt;&lt;/contributors&gt;&lt;added-date format="utc"&gt;1476457553&lt;/added-date&gt;&lt;ref-type name="Generic"&gt;13&lt;/ref-type&gt;&lt;dates&gt;&lt;year&gt;2011&lt;/year&gt;&lt;/dates&gt;&lt;rec-number&gt;129&lt;/rec-number&gt;&lt;publisher&gt;Mach. Learn. Res.&lt;/publisher&gt;&lt;last-updated-date format="utc"&gt;1476457609&lt;/last-updated-date&gt;&lt;num-vols&gt;12&lt;/num-vols&gt;&lt;/record&gt;&lt;/Cite&gt;&lt;/EndNote&gt;</w:instrText>
      </w:r>
      <w:r w:rsidR="005E288E">
        <w:fldChar w:fldCharType="separate"/>
      </w:r>
      <w:r w:rsidR="00CD1C10">
        <w:rPr>
          <w:noProof/>
        </w:rPr>
        <w:t>(Gönen and Alpaydin 2011)</w:t>
      </w:r>
      <w:r w:rsidR="005E288E">
        <w:fldChar w:fldCharType="end"/>
      </w:r>
      <w:r w:rsidR="004B5237">
        <w:t>)</w:t>
      </w:r>
      <w:r w:rsidR="005E288E">
        <w:t xml:space="preserve"> </w:t>
      </w:r>
      <w:r w:rsidR="008D058F" w:rsidRPr="008D058F">
        <w:t xml:space="preserve">has been used </w:t>
      </w:r>
      <w:r w:rsidR="003F67A0">
        <w:t>for</w:t>
      </w:r>
      <w:r w:rsidR="008D058F">
        <w:t xml:space="preserve"> drug response prediction using gene expression data of cell lines and o</w:t>
      </w:r>
      <w:r w:rsidR="00AD3D50">
        <w:t>utperformed all the other methods in a collective drug response prediction</w:t>
      </w:r>
      <w:r w:rsidR="008D058F">
        <w:t xml:space="preserve"> challe</w:t>
      </w:r>
      <w:r w:rsidR="00504A10">
        <w:t>n</w:t>
      </w:r>
      <w:r w:rsidR="008D058F">
        <w:t>ge</w:t>
      </w:r>
      <w:r w:rsidR="00AD3D50">
        <w:t xml:space="preserve"> </w:t>
      </w:r>
      <w:r w:rsidR="00AD3D50">
        <w:fldChar w:fldCharType="begin">
          <w:fldData xml:space="preserve">PEVuZE5vdGU+PENpdGU+PEF1dGhvcj5Db3N0ZWxsbzwvQXV0aG9yPjxZZWFyPjIwMTQ8L1llYXI+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=
</w:fldData>
        </w:fldChar>
      </w:r>
      <w:r w:rsidR="00AD3D50">
        <w:instrText xml:space="preserve"> ADDIN EN.CITE </w:instrText>
      </w:r>
      <w:r w:rsidR="00AD3D50">
        <w:fldChar w:fldCharType="begin">
          <w:fldData xml:space="preserve">PEVuZE5vdGU+PENpdGU+PEF1dGhvcj5Db3N0ZWxsbzwvQXV0aG9yPjxZZWFyPjIwMTQ8L1llYXI+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=
</w:fldData>
        </w:fldChar>
      </w:r>
      <w:r w:rsidR="00AD3D50">
        <w:instrText xml:space="preserve"> ADDIN EN.CITE.DATA </w:instrText>
      </w:r>
      <w:r w:rsidR="00AD3D50">
        <w:fldChar w:fldCharType="end"/>
      </w:r>
      <w:r w:rsidR="00AD3D50">
        <w:fldChar w:fldCharType="separate"/>
      </w:r>
      <w:r w:rsidR="00AD3D50">
        <w:rPr>
          <w:noProof/>
        </w:rPr>
        <w:t>(Costello, et al. 2014)</w:t>
      </w:r>
      <w:r w:rsidR="00AD3D50">
        <w:fldChar w:fldCharType="end"/>
      </w:r>
      <w:r w:rsidR="008D058F">
        <w:t xml:space="preserve">. </w:t>
      </w:r>
      <w:r w:rsidR="004B0E93">
        <w:t xml:space="preserve">We can also combine multi-task method with </w:t>
      </w:r>
      <w:r w:rsidR="00C76FF9">
        <w:t xml:space="preserve">random forest </w:t>
      </w:r>
      <w:r w:rsidR="004B0E93">
        <w:t xml:space="preserve">to build multi-task random forest models </w:t>
      </w:r>
      <w:r w:rsidR="00CD1C10">
        <w:fldChar w:fldCharType="begin">
          <w:fldData xml:space="preserve">PEVuZE5vdGU+PENpdGU+PEF1dGhvcj5KYWFrPC9BdXRob3I+PFllYXI+MjAxNDwvWWVhcj48SURU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=
</w:fldData>
        </w:fldChar>
      </w:r>
      <w:r w:rsidR="004B0E93">
        <w:instrText xml:space="preserve"> ADDIN EN.CITE </w:instrText>
      </w:r>
      <w:r w:rsidR="004B0E93">
        <w:fldChar w:fldCharType="begin">
          <w:fldData xml:space="preserve">PEVuZE5vdGU+PENpdGU+PEF1dGhvcj5KYWFrPC9BdXRob3I+PFllYXI+MjAxNDwvWWVhcj48SURU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=
</w:fldData>
        </w:fldChar>
      </w:r>
      <w:r w:rsidR="004B0E93">
        <w:instrText xml:space="preserve"> ADDIN EN.CITE.DATA </w:instrText>
      </w:r>
      <w:r w:rsidR="004B0E93">
        <w:fldChar w:fldCharType="end"/>
      </w:r>
      <w:r w:rsidR="00CD1C10">
        <w:fldChar w:fldCharType="separate"/>
      </w:r>
      <w:r w:rsidR="004B0E93">
        <w:rPr>
          <w:noProof/>
        </w:rPr>
        <w:t>(Simm, Abril, and Sugiyama 2014; Haider, et al. 2015; Yao, Yang, and Zhan 2013)</w:t>
      </w:r>
      <w:r w:rsidR="00CD1C10">
        <w:fldChar w:fldCharType="end"/>
      </w:r>
      <w:r w:rsidR="004B0E93">
        <w:t xml:space="preserve">, which have shown </w:t>
      </w:r>
      <w:r w:rsidR="00522FEF">
        <w:t xml:space="preserve">good </w:t>
      </w:r>
      <w:r w:rsidR="004B0E93">
        <w:t>performance in predictive modeling.</w:t>
      </w:r>
      <w:r w:rsidR="004B5237">
        <w:t xml:space="preserve"> </w:t>
      </w:r>
    </w:p>
    <w:p w14:paraId="1158FC11" w14:textId="77777777" w:rsidR="007A7B91" w:rsidRDefault="007A7B91" w:rsidP="00294AC9">
      <w:pPr>
        <w:pStyle w:val="ListParagraph"/>
      </w:pPr>
    </w:p>
    <w:p w14:paraId="39BB28FF" w14:textId="77777777" w:rsidR="007A7B91" w:rsidRDefault="007A7B91" w:rsidP="00294AC9">
      <w:pPr>
        <w:pStyle w:val="ListParagraph"/>
      </w:pPr>
    </w:p>
    <w:p w14:paraId="5C20922E" w14:textId="77777777" w:rsidR="007A7B91" w:rsidRDefault="007A7B91" w:rsidP="00294AC9">
      <w:pPr>
        <w:pStyle w:val="ListParagraph"/>
      </w:pPr>
    </w:p>
    <w:p w14:paraId="6894DCDA" w14:textId="77777777" w:rsidR="007A7B91" w:rsidRDefault="007A7B91" w:rsidP="00294AC9">
      <w:pPr>
        <w:pStyle w:val="ListParagraph"/>
      </w:pPr>
    </w:p>
    <w:p w14:paraId="31E997D9" w14:textId="77777777" w:rsidR="007A7B91" w:rsidRDefault="007A7B91" w:rsidP="00294AC9">
      <w:pPr>
        <w:pStyle w:val="ListParagraph"/>
      </w:pPr>
    </w:p>
    <w:p w14:paraId="697334F3" w14:textId="77777777" w:rsidR="007A7B91" w:rsidRDefault="007A7B91" w:rsidP="00294AC9">
      <w:pPr>
        <w:pStyle w:val="ListParagraph"/>
      </w:pPr>
    </w:p>
    <w:p w14:paraId="03C3354F" w14:textId="77777777" w:rsidR="007A7B91" w:rsidRDefault="007A7B91" w:rsidP="00294AC9">
      <w:pPr>
        <w:pStyle w:val="ListParagraph"/>
      </w:pPr>
    </w:p>
    <w:p w14:paraId="72E0C1CE" w14:textId="77777777" w:rsidR="007A7B91" w:rsidRDefault="007A7B91" w:rsidP="00294AC9">
      <w:pPr>
        <w:pStyle w:val="ListParagraph"/>
      </w:pPr>
    </w:p>
    <w:p w14:paraId="3377FF30" w14:textId="77777777" w:rsidR="007A7B91" w:rsidRDefault="007A7B91" w:rsidP="00294AC9">
      <w:pPr>
        <w:pStyle w:val="ListParagraph"/>
      </w:pPr>
    </w:p>
    <w:p w14:paraId="1D8597F3" w14:textId="77777777" w:rsidR="007A7B91" w:rsidRDefault="007A7B91" w:rsidP="00294AC9">
      <w:pPr>
        <w:pStyle w:val="ListParagraph"/>
      </w:pPr>
    </w:p>
    <w:p w14:paraId="29231201" w14:textId="77777777" w:rsidR="007A7B91" w:rsidRDefault="007A7B91" w:rsidP="00294AC9">
      <w:pPr>
        <w:pStyle w:val="ListParagraph"/>
      </w:pPr>
    </w:p>
    <w:p w14:paraId="41768A34" w14:textId="77777777" w:rsidR="007A7B91" w:rsidRDefault="007A7B91" w:rsidP="00294AC9">
      <w:pPr>
        <w:pStyle w:val="ListParagraph"/>
      </w:pPr>
    </w:p>
    <w:p w14:paraId="7BA0BE8F" w14:textId="77777777" w:rsidR="007A7B91" w:rsidRDefault="007A7B91" w:rsidP="00294AC9">
      <w:pPr>
        <w:pStyle w:val="ListParagraph"/>
      </w:pPr>
    </w:p>
    <w:p w14:paraId="60BB73B3" w14:textId="77777777" w:rsidR="007A7B91" w:rsidRDefault="007A7B91" w:rsidP="00294AC9">
      <w:pPr>
        <w:pStyle w:val="ListParagraph"/>
      </w:pPr>
    </w:p>
    <w:p w14:paraId="12528EB2" w14:textId="77777777" w:rsidR="007A7B91" w:rsidRPr="00E52158" w:rsidRDefault="007A7B91" w:rsidP="00294AC9">
      <w:pPr>
        <w:pStyle w:val="ListParagraph"/>
      </w:pPr>
    </w:p>
    <w:p w14:paraId="580E3075" w14:textId="53284F37" w:rsidR="000A160C" w:rsidRDefault="000A160C" w:rsidP="005B087C">
      <w:pPr>
        <w:pStyle w:val="Heading1"/>
      </w:pPr>
      <w:bookmarkStart w:id="301" w:name="_Toc468131473"/>
      <w:r>
        <w:lastRenderedPageBreak/>
        <w:t>Annex</w:t>
      </w:r>
      <w:bookmarkEnd w:id="301"/>
    </w:p>
    <w:p w14:paraId="536EC6A3" w14:textId="2EE5C685" w:rsidR="000A160C" w:rsidRDefault="000A160C" w:rsidP="00280A2E">
      <w:pPr>
        <w:pStyle w:val="Heading2"/>
      </w:pPr>
      <w:bookmarkStart w:id="302" w:name="_Toc468131474"/>
      <w:r>
        <w:t>supplementary data</w:t>
      </w:r>
      <w:r w:rsidR="00D764A2">
        <w:t>—</w:t>
      </w:r>
      <w:r>
        <w:t>cmDetect</w:t>
      </w:r>
      <w:bookmarkEnd w:id="302"/>
    </w:p>
    <w:p w14:paraId="367C2524" w14:textId="77777777" w:rsidR="00D764A2" w:rsidRPr="00D764A2" w:rsidRDefault="00D764A2" w:rsidP="00D764A2"/>
    <w:p w14:paraId="5BC74024" w14:textId="77777777" w:rsidR="000A160C" w:rsidRDefault="000A160C" w:rsidP="00280A2E">
      <w:pPr>
        <w:pStyle w:val="Heading3"/>
      </w:pPr>
      <w:bookmarkStart w:id="303" w:name="_Toc468131475"/>
      <w:r>
        <w:t>Filter patient specific polymorphism</w:t>
      </w:r>
      <w:bookmarkEnd w:id="303"/>
    </w:p>
    <w:p w14:paraId="05F4989F" w14:textId="259FD908" w:rsidR="000A160C" w:rsidRDefault="00C16744" w:rsidP="00294AC9">
      <w:pPr>
        <w:pStyle w:val="ListParagraph"/>
      </w:pPr>
      <w:r>
        <w:t>Most</w:t>
      </w:r>
      <w:r w:rsidR="000A160C" w:rsidRPr="009214B1">
        <w:t xml:space="preserve"> of the mutations identified in the tumor sample and </w:t>
      </w:r>
      <w:r>
        <w:t xml:space="preserve">in </w:t>
      </w:r>
      <w:r w:rsidR="000A160C" w:rsidRPr="009214B1">
        <w:t>the normal sample are either germline mutations or polymorphisms. To filter out these mutations that are not caused by</w:t>
      </w:r>
      <w:r w:rsidR="00B70A57">
        <w:t xml:space="preserve"> ctDNA</w:t>
      </w:r>
      <w:r>
        <w:t xml:space="preserve"> contamination</w:t>
      </w:r>
      <w:r w:rsidR="00B70A57">
        <w:t xml:space="preserve">, we used 3 methods shown </w:t>
      </w:r>
      <w:r w:rsidR="000A160C" w:rsidRPr="009214B1">
        <w:t>in</w:t>
      </w:r>
      <w:r w:rsidR="000A4F32">
        <w:t xml:space="preserve"> </w:t>
      </w:r>
      <w:fldSimple w:instr=" REF _Ref464489796 ">
        <w:r w:rsidR="0088566C">
          <w:t xml:space="preserve">Figure </w:t>
        </w:r>
        <w:r w:rsidR="0088566C">
          <w:rPr>
            <w:noProof/>
          </w:rPr>
          <w:t>39</w:t>
        </w:r>
      </w:fldSimple>
      <w:r w:rsidR="000A160C" w:rsidRPr="009214B1">
        <w:t>. We first hypothesi</w:t>
      </w:r>
      <w:r w:rsidR="002F21E4">
        <w:t>zed</w:t>
      </w:r>
      <w:r w:rsidR="000A160C" w:rsidRPr="009214B1">
        <w:t xml:space="preserve"> that a germline mutation would have comparable allele frequency in the tumor sample and the normal sample and remove</w:t>
      </w:r>
      <w:r w:rsidR="00EE388D">
        <w:t>d</w:t>
      </w:r>
      <w:r w:rsidR="000A160C" w:rsidRPr="009214B1">
        <w:t xml:space="preserve"> all the mutations with a non-significant difference of allele frequency between the tumor and the normal sample (pv</w:t>
      </w:r>
      <w:r w:rsidR="00EE388D">
        <w:t xml:space="preserve"> </w:t>
      </w:r>
      <w:r w:rsidR="000A160C" w:rsidRPr="009214B1">
        <w:t>&gt;</w:t>
      </w:r>
      <w:r w:rsidR="00EE388D">
        <w:t xml:space="preserve"> </w:t>
      </w:r>
      <w:r w:rsidR="000A160C" w:rsidRPr="009214B1">
        <w:t>0.01). We then compute the MAF based on our cohort of patient</w:t>
      </w:r>
      <w:r w:rsidR="00EE388D">
        <w:t>s</w:t>
      </w:r>
      <w:r w:rsidR="000A160C" w:rsidRPr="009214B1">
        <w:t xml:space="preserve"> in the analysis and remove</w:t>
      </w:r>
      <w:r w:rsidR="00EE388D">
        <w:t>d</w:t>
      </w:r>
      <w:r w:rsidR="000A160C" w:rsidRPr="009214B1">
        <w:t xml:space="preserve"> all the mutations with a MAF</w:t>
      </w:r>
      <w:r w:rsidR="00EE388D">
        <w:t xml:space="preserve"> </w:t>
      </w:r>
      <w:r w:rsidR="000A160C" w:rsidRPr="009214B1">
        <w:t>&gt; 0.01. Finally, we generated, for each patient, a distribution of the allele frequency in the normal sample of all the heterozygous mutations and remove</w:t>
      </w:r>
      <w:r w:rsidR="00EE388D">
        <w:t>d</w:t>
      </w:r>
      <w:r w:rsidR="000A160C" w:rsidRPr="009214B1">
        <w:t xml:space="preserve"> the mutations with a </w:t>
      </w:r>
      <w:r w:rsidR="00EE388D">
        <w:t>high</w:t>
      </w:r>
      <w:r w:rsidR="00EE388D" w:rsidRPr="009214B1">
        <w:t xml:space="preserve"> </w:t>
      </w:r>
      <w:r w:rsidR="000A160C" w:rsidRPr="009214B1">
        <w:t xml:space="preserve">probably </w:t>
      </w:r>
      <w:r w:rsidR="0046480C">
        <w:t>of</w:t>
      </w:r>
      <w:r w:rsidR="0046480C" w:rsidRPr="009214B1">
        <w:t xml:space="preserve"> </w:t>
      </w:r>
      <w:r w:rsidR="000A160C" w:rsidRPr="009214B1">
        <w:t>be</w:t>
      </w:r>
      <w:r w:rsidR="0046480C">
        <w:t>ing</w:t>
      </w:r>
      <w:r w:rsidR="000A160C" w:rsidRPr="009214B1">
        <w:t xml:space="preserve"> a heterozygous mutation in the normal sample.</w:t>
      </w:r>
    </w:p>
    <w:p w14:paraId="1FD423EA" w14:textId="77777777" w:rsidR="00453EBA" w:rsidRDefault="00453EBA" w:rsidP="00294AC9">
      <w:pPr>
        <w:pStyle w:val="ListParagraph"/>
      </w:pPr>
    </w:p>
    <w:tbl>
      <w:tblPr>
        <w:tblStyle w:val="TableGrid"/>
        <w:tblW w:w="0" w:type="auto"/>
        <w:tblInd w:w="420" w:type="dxa"/>
        <w:tblLook w:val="04A0" w:firstRow="1" w:lastRow="0" w:firstColumn="1" w:lastColumn="0" w:noHBand="0" w:noVBand="1"/>
      </w:tblPr>
      <w:tblGrid>
        <w:gridCol w:w="8585"/>
      </w:tblGrid>
      <w:tr w:rsidR="008D2BAC" w14:paraId="763EC1F0" w14:textId="77777777" w:rsidTr="00D764A2">
        <w:tc>
          <w:tcPr>
            <w:tcW w:w="9457" w:type="dxa"/>
            <w:tcBorders>
              <w:top w:val="nil"/>
              <w:left w:val="nil"/>
              <w:bottom w:val="nil"/>
              <w:right w:val="nil"/>
            </w:tcBorders>
          </w:tcPr>
          <w:p w14:paraId="1CE3D927" w14:textId="3FFDAA3E" w:rsidR="008D2BAC" w:rsidRDefault="00D764A2" w:rsidP="00294AC9">
            <w:pPr>
              <w:pStyle w:val="ListParagraph"/>
            </w:pPr>
            <w:r>
              <w:t xml:space="preserve">          </w:t>
            </w:r>
            <w:r w:rsidR="008D2BAC" w:rsidRPr="009214B1">
              <w:rPr>
                <w:noProof/>
              </w:rPr>
              <w:drawing>
                <wp:inline distT="0" distB="0" distL="0" distR="0" wp14:anchorId="5DA4FF57" wp14:editId="5B9D8105">
                  <wp:extent cx="3974211" cy="126068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tDNA3.png"/>
                          <pic:cNvPicPr/>
                        </pic:nvPicPr>
                        <pic:blipFill rotWithShape="1">
                          <a:blip r:embed="rId62">
                            <a:extLst>
                              <a:ext uri="{28A0092B-C50C-407E-A947-70E740481C1C}">
                                <a14:useLocalDpi xmlns:a14="http://schemas.microsoft.com/office/drawing/2010/main" val="0"/>
                              </a:ext>
                            </a:extLst>
                          </a:blip>
                          <a:srcRect l="1157" t="2989" r="2269" b="17849"/>
                          <a:stretch/>
                        </pic:blipFill>
                        <pic:spPr bwMode="auto">
                          <a:xfrm>
                            <a:off x="0" y="0"/>
                            <a:ext cx="3997499" cy="1268069"/>
                          </a:xfrm>
                          <a:prstGeom prst="rect">
                            <a:avLst/>
                          </a:prstGeom>
                          <a:ln>
                            <a:noFill/>
                          </a:ln>
                          <a:extLst>
                            <a:ext uri="{53640926-AAD7-44D8-BBD7-CCE9431645EC}">
                              <a14:shadowObscured xmlns:a14="http://schemas.microsoft.com/office/drawing/2010/main"/>
                            </a:ext>
                          </a:extLst>
                        </pic:spPr>
                      </pic:pic>
                    </a:graphicData>
                  </a:graphic>
                </wp:inline>
              </w:drawing>
            </w:r>
          </w:p>
          <w:p w14:paraId="752DB9D3" w14:textId="5D53CCD2" w:rsidR="008D2BAC" w:rsidRDefault="008D2BAC" w:rsidP="00DE680F">
            <w:pPr>
              <w:pStyle w:val="Caption"/>
            </w:pPr>
            <w:bookmarkStart w:id="304" w:name="_Ref464489796"/>
            <w:bookmarkStart w:id="305" w:name="_Toc463879982"/>
            <w:bookmarkStart w:id="306" w:name="_Toc464602377"/>
            <w:bookmarkStart w:id="307" w:name="_Toc464603706"/>
            <w:r>
              <w:t xml:space="preserve">Figure </w:t>
            </w:r>
            <w:fldSimple w:instr=" SEQ Figure \* ARABIC ">
              <w:r w:rsidR="0088566C">
                <w:rPr>
                  <w:noProof/>
                </w:rPr>
                <w:t>39</w:t>
              </w:r>
            </w:fldSimple>
            <w:bookmarkEnd w:id="304"/>
            <w:r>
              <w:t xml:space="preserve">. </w:t>
            </w:r>
            <w:r w:rsidRPr="008D2BAC">
              <w:rPr>
                <w:rStyle w:val="NoSpacingChar"/>
              </w:rPr>
              <w:t>Methods to filter out polymorphisms</w:t>
            </w:r>
            <w:r>
              <w:rPr>
                <w:rStyle w:val="NoSpacingChar"/>
              </w:rPr>
              <w:t>.</w:t>
            </w:r>
            <w:bookmarkEnd w:id="305"/>
            <w:bookmarkEnd w:id="306"/>
            <w:bookmarkEnd w:id="307"/>
          </w:p>
        </w:tc>
      </w:tr>
    </w:tbl>
    <w:p w14:paraId="0D2C92E3" w14:textId="77777777" w:rsidR="000A160C" w:rsidRDefault="000A160C" w:rsidP="000A160C"/>
    <w:p w14:paraId="6D2F0D64" w14:textId="77777777" w:rsidR="00D46209" w:rsidRPr="009214B1" w:rsidRDefault="00D46209" w:rsidP="000A160C"/>
    <w:p w14:paraId="020BC3BE" w14:textId="3CEF0BC2" w:rsidR="000A160C" w:rsidRDefault="000A160C" w:rsidP="00280A2E">
      <w:pPr>
        <w:pStyle w:val="Heading3"/>
      </w:pPr>
      <w:bookmarkStart w:id="308" w:name="_Toc468131476"/>
      <w:r>
        <w:lastRenderedPageBreak/>
        <w:t>Filter false positive</w:t>
      </w:r>
      <w:r w:rsidR="00AA58AF">
        <w:t>s</w:t>
      </w:r>
      <w:r>
        <w:t xml:space="preserve"> from </w:t>
      </w:r>
      <w:r w:rsidR="00AA58AF">
        <w:t xml:space="preserve">the </w:t>
      </w:r>
      <w:r>
        <w:t>pool of blood sample</w:t>
      </w:r>
      <w:r w:rsidR="00AA58AF">
        <w:t>s</w:t>
      </w:r>
      <w:bookmarkEnd w:id="308"/>
    </w:p>
    <w:p w14:paraId="1861091F" w14:textId="32B4AA2E" w:rsidR="000A160C" w:rsidRDefault="000A160C" w:rsidP="00294AC9">
      <w:pPr>
        <w:pStyle w:val="ListParagraph"/>
      </w:pPr>
      <w:r w:rsidRPr="009214B1">
        <w:t>As the quantity of ctDNA in the whole blood sample is small, it is difficult to distinguish a variant du</w:t>
      </w:r>
      <w:r w:rsidR="00F42E5D">
        <w:t>e</w:t>
      </w:r>
      <w:r w:rsidRPr="009214B1">
        <w:t xml:space="preserve"> to ctDNA </w:t>
      </w:r>
      <w:r w:rsidR="00570F23">
        <w:t>contamination</w:t>
      </w:r>
      <w:r w:rsidR="00F42E5D">
        <w:t xml:space="preserve"> </w:t>
      </w:r>
      <w:r w:rsidR="00570F23">
        <w:t>from</w:t>
      </w:r>
      <w:r w:rsidR="00F42E5D">
        <w:t xml:space="preserve"> a </w:t>
      </w:r>
      <w:r w:rsidRPr="009214B1">
        <w:t>sequencing bias (sequencing error). Here we hypothesi</w:t>
      </w:r>
      <w:r w:rsidR="00C41B65">
        <w:t>zed</w:t>
      </w:r>
      <w:r w:rsidRPr="009214B1">
        <w:t xml:space="preserve"> that a variant caused by sequencing bias has a</w:t>
      </w:r>
      <w:r w:rsidR="00BF6F81">
        <w:t>n</w:t>
      </w:r>
      <w:r w:rsidRPr="009214B1">
        <w:t xml:space="preserve"> equal probability to occur in all the samples sequenced by the same </w:t>
      </w:r>
      <w:r w:rsidR="00BF6F81">
        <w:t>method</w:t>
      </w:r>
      <w:r w:rsidR="00BF6F81" w:rsidRPr="009214B1">
        <w:t xml:space="preserve"> </w:t>
      </w:r>
      <w:r w:rsidR="00CE7B57">
        <w:t>while</w:t>
      </w:r>
      <w:r w:rsidR="00CE7B57" w:rsidRPr="009214B1">
        <w:t xml:space="preserve"> </w:t>
      </w:r>
      <w:r w:rsidRPr="009214B1">
        <w:t xml:space="preserve">a variant caused by ctDNA </w:t>
      </w:r>
      <w:r w:rsidR="00CE7B57">
        <w:t>contamination will</w:t>
      </w:r>
      <w:r w:rsidR="00CE7B57" w:rsidRPr="009214B1">
        <w:t xml:space="preserve"> </w:t>
      </w:r>
      <w:r w:rsidRPr="009214B1">
        <w:t xml:space="preserve">only </w:t>
      </w:r>
      <w:r w:rsidR="00CF38CD">
        <w:t xml:space="preserve">be </w:t>
      </w:r>
      <w:r w:rsidRPr="009214B1">
        <w:t xml:space="preserve">present in the patients </w:t>
      </w:r>
      <w:r w:rsidR="005149E5">
        <w:t>where</w:t>
      </w:r>
      <w:r w:rsidR="005149E5" w:rsidRPr="009214B1">
        <w:t xml:space="preserve"> </w:t>
      </w:r>
      <w:r w:rsidRPr="009214B1">
        <w:t>the same variant in</w:t>
      </w:r>
      <w:r w:rsidR="005149E5">
        <w:t xml:space="preserve"> detected in</w:t>
      </w:r>
      <w:r w:rsidRPr="009214B1">
        <w:t xml:space="preserve"> their tumor</w:t>
      </w:r>
      <w:r w:rsidR="0092322C">
        <w:t>.</w:t>
      </w:r>
      <w:r w:rsidR="0092322C" w:rsidRPr="009214B1">
        <w:t xml:space="preserve"> </w:t>
      </w:r>
      <w:r w:rsidR="0092322C">
        <w:t>Therefore, we</w:t>
      </w:r>
      <w:r w:rsidR="0092322C" w:rsidRPr="009214B1">
        <w:t xml:space="preserve"> </w:t>
      </w:r>
      <w:r w:rsidRPr="009214B1">
        <w:t>compute</w:t>
      </w:r>
      <w:r w:rsidR="0092322C">
        <w:t>d</w:t>
      </w:r>
      <w:r w:rsidRPr="009214B1">
        <w:t xml:space="preserve"> </w:t>
      </w:r>
      <w:r w:rsidR="0092322C">
        <w:t>the</w:t>
      </w:r>
      <w:r w:rsidR="0092322C" w:rsidRPr="009214B1">
        <w:t xml:space="preserve"> </w:t>
      </w:r>
      <w:r w:rsidRPr="009214B1">
        <w:t xml:space="preserve">p-value </w:t>
      </w:r>
      <w:r w:rsidR="0092322C">
        <w:t>that</w:t>
      </w:r>
      <w:r w:rsidR="0092322C" w:rsidRPr="009214B1">
        <w:t xml:space="preserve"> </w:t>
      </w:r>
      <w:r w:rsidRPr="009214B1">
        <w:t xml:space="preserve">a given variant identified in the blood sample </w:t>
      </w:r>
      <w:r w:rsidR="00F445A9">
        <w:t>is</w:t>
      </w:r>
      <w:r w:rsidRPr="009214B1">
        <w:t xml:space="preserve"> a</w:t>
      </w:r>
      <w:r w:rsidR="00F445A9">
        <w:t xml:space="preserve"> true</w:t>
      </w:r>
      <w:r w:rsidRPr="009214B1">
        <w:t xml:space="preserve"> ctDNA mutation using a one side</w:t>
      </w:r>
      <w:r w:rsidR="00EB48B6">
        <w:t>d</w:t>
      </w:r>
      <w:r w:rsidRPr="009214B1">
        <w:t xml:space="preserve"> binomial test</w:t>
      </w:r>
      <w:r w:rsidR="00666615">
        <w:t xml:space="preserve"> </w:t>
      </w:r>
      <w:r w:rsidR="000A4F32">
        <w:t>(</w:t>
      </w:r>
      <w:fldSimple w:instr=" REF _Ref464489851 ">
        <w:r w:rsidR="0088566C">
          <w:t xml:space="preserve">Figure </w:t>
        </w:r>
        <w:r w:rsidR="0088566C">
          <w:rPr>
            <w:noProof/>
          </w:rPr>
          <w:t>40</w:t>
        </w:r>
      </w:fldSimple>
      <w:r w:rsidR="00666615">
        <w:t>)</w:t>
      </w:r>
      <w:r w:rsidRPr="009214B1">
        <w:t xml:space="preserve">. </w:t>
      </w:r>
    </w:p>
    <w:p w14:paraId="15A055AB" w14:textId="77777777" w:rsidR="00D764A2" w:rsidRDefault="00D764A2" w:rsidP="00294AC9">
      <w:pPr>
        <w:pStyle w:val="ListParagraph"/>
      </w:pPr>
    </w:p>
    <w:p w14:paraId="43033A25" w14:textId="77777777" w:rsidR="00D764A2" w:rsidRDefault="00D764A2" w:rsidP="00294AC9">
      <w:pPr>
        <w:pStyle w:val="ListParagraph"/>
      </w:pPr>
    </w:p>
    <w:tbl>
      <w:tblPr>
        <w:tblStyle w:val="TableGrid"/>
        <w:tblW w:w="0" w:type="auto"/>
        <w:tblInd w:w="420" w:type="dxa"/>
        <w:tblLook w:val="04A0" w:firstRow="1" w:lastRow="0" w:firstColumn="1" w:lastColumn="0" w:noHBand="0" w:noVBand="1"/>
      </w:tblPr>
      <w:tblGrid>
        <w:gridCol w:w="8516"/>
      </w:tblGrid>
      <w:tr w:rsidR="008D2BAC" w14:paraId="5AB47438" w14:textId="77777777" w:rsidTr="008D2BAC">
        <w:tc>
          <w:tcPr>
            <w:tcW w:w="8516" w:type="dxa"/>
            <w:tcBorders>
              <w:top w:val="nil"/>
              <w:left w:val="nil"/>
              <w:bottom w:val="nil"/>
              <w:right w:val="nil"/>
            </w:tcBorders>
          </w:tcPr>
          <w:p w14:paraId="19E28307" w14:textId="0178E2C5" w:rsidR="008D2BAC" w:rsidRDefault="00D764A2" w:rsidP="00294AC9">
            <w:pPr>
              <w:pStyle w:val="ListParagraph"/>
            </w:pPr>
            <w:r>
              <w:t xml:space="preserve">        </w:t>
            </w:r>
            <w:r w:rsidR="008D2BAC" w:rsidRPr="009214B1">
              <w:rPr>
                <w:noProof/>
              </w:rPr>
              <w:drawing>
                <wp:inline distT="0" distB="0" distL="0" distR="0" wp14:anchorId="00D0E29C" wp14:editId="345BF539">
                  <wp:extent cx="3855339" cy="2400994"/>
                  <wp:effectExtent l="0" t="0" r="5715"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tDNA2.png"/>
                          <pic:cNvPicPr/>
                        </pic:nvPicPr>
                        <pic:blipFill>
                          <a:blip r:embed="rId63">
                            <a:extLst>
                              <a:ext uri="{28A0092B-C50C-407E-A947-70E740481C1C}">
                                <a14:useLocalDpi xmlns:a14="http://schemas.microsoft.com/office/drawing/2010/main" val="0"/>
                              </a:ext>
                            </a:extLst>
                          </a:blip>
                          <a:stretch>
                            <a:fillRect/>
                          </a:stretch>
                        </pic:blipFill>
                        <pic:spPr>
                          <a:xfrm>
                            <a:off x="0" y="0"/>
                            <a:ext cx="3863872" cy="2406308"/>
                          </a:xfrm>
                          <a:prstGeom prst="rect">
                            <a:avLst/>
                          </a:prstGeom>
                        </pic:spPr>
                      </pic:pic>
                    </a:graphicData>
                  </a:graphic>
                </wp:inline>
              </w:drawing>
            </w:r>
          </w:p>
          <w:p w14:paraId="4BC18913" w14:textId="7AD4BBA9" w:rsidR="008D2BAC" w:rsidRDefault="008D2BAC" w:rsidP="00766FBE">
            <w:pPr>
              <w:pStyle w:val="Caption"/>
              <w:rPr>
                <w:szCs w:val="22"/>
              </w:rPr>
            </w:pPr>
            <w:bookmarkStart w:id="309" w:name="_Ref464489851"/>
            <w:bookmarkStart w:id="310" w:name="_Toc463879983"/>
            <w:bookmarkStart w:id="311" w:name="_Toc464602378"/>
            <w:bookmarkStart w:id="312" w:name="_Toc464603707"/>
            <w:r>
              <w:t xml:space="preserve">Figure </w:t>
            </w:r>
            <w:fldSimple w:instr=" SEQ Figure \* ARABIC ">
              <w:r w:rsidR="0088566C">
                <w:rPr>
                  <w:noProof/>
                </w:rPr>
                <w:t>40</w:t>
              </w:r>
            </w:fldSimple>
            <w:bookmarkEnd w:id="309"/>
            <w:r>
              <w:t xml:space="preserve">. </w:t>
            </w:r>
            <w:r w:rsidRPr="008D2BAC">
              <w:rPr>
                <w:rStyle w:val="NoSpacingChar"/>
              </w:rPr>
              <w:t>Filter false positive</w:t>
            </w:r>
            <w:r w:rsidR="00766FBE">
              <w:rPr>
                <w:rStyle w:val="NoSpacingChar"/>
              </w:rPr>
              <w:t>s</w:t>
            </w:r>
            <w:r w:rsidRPr="008D2BAC">
              <w:rPr>
                <w:rStyle w:val="NoSpacingChar"/>
              </w:rPr>
              <w:t xml:space="preserve"> </w:t>
            </w:r>
            <w:r w:rsidR="00766FBE">
              <w:rPr>
                <w:rStyle w:val="NoSpacingChar"/>
              </w:rPr>
              <w:t>using the</w:t>
            </w:r>
            <w:r w:rsidR="00766FBE" w:rsidRPr="008D2BAC">
              <w:rPr>
                <w:rStyle w:val="NoSpacingChar"/>
              </w:rPr>
              <w:t xml:space="preserve"> </w:t>
            </w:r>
            <w:r w:rsidRPr="008D2BAC">
              <w:rPr>
                <w:rStyle w:val="NoSpacingChar"/>
              </w:rPr>
              <w:t>pool of blood sample</w:t>
            </w:r>
            <w:r w:rsidR="00766FBE">
              <w:rPr>
                <w:rStyle w:val="NoSpacingChar"/>
              </w:rPr>
              <w:t>s</w:t>
            </w:r>
            <w:r>
              <w:rPr>
                <w:rStyle w:val="NoSpacingChar"/>
              </w:rPr>
              <w:t>.</w:t>
            </w:r>
            <w:bookmarkEnd w:id="310"/>
            <w:bookmarkEnd w:id="311"/>
            <w:bookmarkEnd w:id="312"/>
          </w:p>
        </w:tc>
      </w:tr>
    </w:tbl>
    <w:p w14:paraId="26D52622" w14:textId="77777777" w:rsidR="008D2BAC" w:rsidRDefault="008D2BAC" w:rsidP="00280A2E">
      <w:pPr>
        <w:pStyle w:val="Heading3"/>
      </w:pPr>
    </w:p>
    <w:p w14:paraId="781C449A" w14:textId="77777777" w:rsidR="000A160C" w:rsidRDefault="000A160C" w:rsidP="00280A2E">
      <w:pPr>
        <w:pStyle w:val="Heading3"/>
      </w:pPr>
      <w:bookmarkStart w:id="313" w:name="_Toc468131477"/>
      <w:r>
        <w:t>Simulation data for cmDetect performance evaluation</w:t>
      </w:r>
      <w:bookmarkEnd w:id="313"/>
    </w:p>
    <w:p w14:paraId="6F80BF4E" w14:textId="12196515" w:rsidR="000A160C" w:rsidRDefault="000A160C" w:rsidP="00294AC9">
      <w:pPr>
        <w:pStyle w:val="ListParagraph"/>
      </w:pPr>
      <w:r w:rsidRPr="009214B1">
        <w:t>To evaluate the performance of cmDetect combine</w:t>
      </w:r>
      <w:r w:rsidR="000C743B">
        <w:t>d</w:t>
      </w:r>
      <w:r w:rsidRPr="009214B1">
        <w:t xml:space="preserve"> with traditional somatic mutation callers, we built a set of simulated tumor/normal whole exome sequencing data using real sequencing data fro</w:t>
      </w:r>
      <w:r w:rsidR="00B70A57">
        <w:t>m 1000 Genome</w:t>
      </w:r>
      <w:r w:rsidR="000C743B">
        <w:t>s</w:t>
      </w:r>
      <w:r w:rsidR="00B70A57">
        <w:t xml:space="preserve"> data set as shown in </w:t>
      </w:r>
      <w:fldSimple w:instr=" REF _Ref464038061 ">
        <w:r w:rsidR="0088566C">
          <w:t xml:space="preserve">Figure </w:t>
        </w:r>
        <w:r w:rsidR="0088566C">
          <w:rPr>
            <w:noProof/>
          </w:rPr>
          <w:t>41</w:t>
        </w:r>
      </w:fldSimple>
      <w:r w:rsidRPr="009214B1">
        <w:t>.</w:t>
      </w:r>
      <w:r>
        <w:t xml:space="preserve"> </w:t>
      </w:r>
      <w:r w:rsidR="007A6E95">
        <w:t xml:space="preserve">Whole exome sequencing data of individuals from phase 3 </w:t>
      </w:r>
      <w:r w:rsidR="007A6E95">
        <w:lastRenderedPageBreak/>
        <w:t>with an average of coverage of 80-200 were retrieved. In order to implement bamsurgeon</w:t>
      </w:r>
      <w:r w:rsidR="005C2CC7">
        <w:t xml:space="preserve"> </w:t>
      </w:r>
      <w:r w:rsidR="005C2CC7">
        <w:fldChar w:fldCharType="begin"/>
      </w:r>
      <w:r w:rsidR="005C2CC7">
        <w:instrText xml:space="preserve"> ADDIN EN.CITE &lt;EndNote&gt;&lt;Cite&gt;&lt;Author&gt;Ewing&lt;/Author&gt;&lt;Year&gt;2015&lt;/Year&gt;&lt;IDText&gt;Combining tumor genome simulation with crowdsourcing to benchmark somatic single-nucleotide-variant detection&lt;/IDText&gt;&lt;DisplayText&gt;(Ewing, et al. 2015)&lt;/DisplayText&gt;&lt;record&gt;&lt;dates&gt;&lt;pub-dates&gt;&lt;date&gt;Jul&lt;/date&gt;&lt;/pub-dates&gt;&lt;year&gt;2015&lt;/year&gt;&lt;/dates&gt;&lt;keywords&gt;&lt;keyword&gt;Algorithms&lt;/keyword&gt;&lt;keyword&gt;Benchmarking&lt;/keyword&gt;&lt;keyword&gt;Crowdsourcing&lt;/keyword&gt;&lt;keyword&gt;Genome&lt;/keyword&gt;&lt;keyword&gt;Humans&lt;/keyword&gt;&lt;keyword&gt;Neoplasms&lt;/keyword&gt;&lt;keyword&gt;Polymorphism, Single Nucleotide&lt;/keyword&gt;&lt;/keywords&gt;&lt;urls&gt;&lt;related-urls&gt;&lt;url&gt;https://www.ncbi.nlm.nih.gov/pubmed/25984700&lt;/url&gt;&lt;/related-urls&gt;&lt;/urls&gt;&lt;isbn&gt;1548-7105&lt;/isbn&gt;&lt;custom2&gt;PMC4856034&lt;/custom2&gt;&lt;titles&gt;&lt;title&gt;Combining tumor genome simulation with crowdsourcing to benchmark somatic single-nucleotide-variant detection&lt;/title&gt;&lt;secondary-title&gt;Nat Methods&lt;/secondary-title&gt;&lt;/titles&gt;&lt;pages&gt;623-30&lt;/pages&gt;&lt;number&gt;7&lt;/number&gt;&lt;contributors&gt;&lt;authors&gt;&lt;author&gt;Ewing, A. D.&lt;/author&gt;&lt;author&gt;Houlahan, K. E.&lt;/author&gt;&lt;author&gt;Hu, Y.&lt;/author&gt;&lt;author&gt;Ellrott, K.&lt;/author&gt;&lt;author&gt;Caloian, C.&lt;/author&gt;&lt;author&gt;Yamaguchi, T. N.&lt;/author&gt;&lt;author&gt;Bare, J. C.&lt;/author&gt;&lt;author&gt;P&amp;apos;ng, C.&lt;/author&gt;&lt;author&gt;Waggott, D.&lt;/author&gt;&lt;author&gt;Sabelnykova, V. Y.&lt;/author&gt;&lt;author&gt;Kellen, M. R.&lt;/author&gt;&lt;author&gt;Norman, T. C.&lt;/author&gt;&lt;author&gt;Haussler, D.&lt;/author&gt;&lt;author&gt;Friend, S. H.&lt;/author&gt;&lt;author&gt;Stolovitzky, G.&lt;/author&gt;&lt;author&gt;Margolin, A. A.&lt;/author&gt;&lt;author&gt;Stuart, J. M.&lt;/author&gt;&lt;author&gt;Boutros, P. C.&lt;/author&gt;&lt;author&gt;ICGC-TCGA DREAM Somatic Mutation Calling Challenge participants&lt;/author&gt;&lt;/authors&gt;&lt;/contributors&gt;&lt;language&gt;ENG&lt;/language&gt;&lt;added-date format="utc"&gt;1476719878&lt;/added-date&gt;&lt;ref-type name="Journal Article"&gt;17&lt;/ref-type&gt;&lt;rec-number&gt;147&lt;/rec-number&gt;&lt;last-updated-date format="utc"&gt;1476719878&lt;/last-updated-date&gt;&lt;accession-num&gt;25984700&lt;/accession-num&gt;&lt;electronic-resource-num&gt;10.1038/nmeth.3407&lt;/electronic-resource-num&gt;&lt;volume&gt;12&lt;/volume&gt;&lt;/record&gt;&lt;/Cite&gt;&lt;/EndNote&gt;</w:instrText>
      </w:r>
      <w:r w:rsidR="005C2CC7">
        <w:fldChar w:fldCharType="separate"/>
      </w:r>
      <w:r w:rsidR="005C2CC7">
        <w:rPr>
          <w:noProof/>
        </w:rPr>
        <w:t>(Ewing, et al. 2015)</w:t>
      </w:r>
      <w:r w:rsidR="005C2CC7">
        <w:fldChar w:fldCharType="end"/>
      </w:r>
      <w:r w:rsidR="007A6E95">
        <w:t xml:space="preserve"> to simulate tumor sequencing data, we remapped the data to the </w:t>
      </w:r>
      <w:r w:rsidR="00A56F30">
        <w:t xml:space="preserve">reference </w:t>
      </w:r>
      <w:r w:rsidR="007A6E95">
        <w:t xml:space="preserve">genome hg19 </w:t>
      </w:r>
      <w:r w:rsidR="00386988">
        <w:t xml:space="preserve">using </w:t>
      </w:r>
      <w:r w:rsidR="00867B81">
        <w:t>samtools</w:t>
      </w:r>
      <w:r w:rsidR="005C2CC7">
        <w:t xml:space="preserve"> </w:t>
      </w:r>
      <w:r w:rsidR="00AF74AA">
        <w:fldChar w:fldCharType="begin"/>
      </w:r>
      <w:r w:rsidR="00AF74AA">
        <w:instrText xml:space="preserve"> ADDIN EN.CITE &lt;EndNote&gt;&lt;Cite&gt;&lt;Author&gt;Li&lt;/Author&gt;&lt;Year&gt;2009&lt;/Year&gt;&lt;IDText&gt;The Sequence Alignment/Map format and SAMtools&lt;/IDText&gt;&lt;DisplayText&gt;(Li, et al. 2009)&lt;/DisplayText&gt;&lt;record&gt;&lt;dates&gt;&lt;pub-dates&gt;&lt;date&gt;Aug&lt;/date&gt;&lt;/pub-dates&gt;&lt;year&gt;2009&lt;/year&gt;&lt;/dates&gt;&lt;keywords&gt;&lt;keyword&gt;Algorithms&lt;/keyword&gt;&lt;keyword&gt;Base Sequence&lt;/keyword&gt;&lt;keyword&gt;Computational Biology&lt;/keyword&gt;&lt;keyword&gt;Genome&lt;/keyword&gt;&lt;keyword&gt;Genomics&lt;/keyword&gt;&lt;keyword&gt;Molecular Sequence Data&lt;/keyword&gt;&lt;keyword&gt;Sequence Alignment&lt;/keyword&gt;&lt;keyword&gt;Sequence Analysis, DNA&lt;/keyword&gt;&lt;keyword&gt;Software&lt;/keyword&gt;&lt;/keywords&gt;&lt;urls&gt;&lt;related-urls&gt;&lt;url&gt;https://www.ncbi.nlm.nih.gov/pubmed/19505943&lt;/url&gt;&lt;/related-urls&gt;&lt;/urls&gt;&lt;isbn&gt;1367-4811&lt;/isbn&gt;&lt;custom2&gt;PMC2723002&lt;/custom2&gt;&lt;titles&gt;&lt;title&gt;The Sequence Alignment/Map format and SAMtools&lt;/title&gt;&lt;secondary-title&gt;Bioinformatics&lt;/secondary-title&gt;&lt;/titles&gt;&lt;pages&gt;2078-9&lt;/pages&gt;&lt;number&gt;16&lt;/number&gt;&lt;contributors&gt;&lt;authors&gt;&lt;author&gt;Li,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R.&lt;/author&gt;&lt;author&gt;1000 Genome Project Data Processing Subgroup&lt;/author&gt;&lt;/authors&gt;&lt;/contributors&gt;&lt;language&gt;ENG&lt;/language&gt;&lt;added-date format="utc"&gt;1476719793&lt;/added-date&gt;&lt;ref-type name="Journal Article"&gt;17&lt;/ref-type&gt;&lt;rec-number&gt;146&lt;/rec-number&gt;&lt;last-updated-date format="utc"&gt;1476719793&lt;/last-updated-date&gt;&lt;accession-num&gt;19505943&lt;/accession-num&gt;&lt;electronic-resource-num&gt;10.1093/bioinformatics/btp352&lt;/electronic-resource-num&gt;&lt;volume&gt;25&lt;/volume&gt;&lt;/record&gt;&lt;/Cite&gt;&lt;/EndNote&gt;</w:instrText>
      </w:r>
      <w:r w:rsidR="00AF74AA">
        <w:fldChar w:fldCharType="separate"/>
      </w:r>
      <w:r w:rsidR="00AF74AA">
        <w:rPr>
          <w:noProof/>
        </w:rPr>
        <w:t>(Li, et al. 2009)</w:t>
      </w:r>
      <w:r w:rsidR="00AF74AA">
        <w:fldChar w:fldCharType="end"/>
      </w:r>
      <w:r w:rsidR="00867B81">
        <w:t xml:space="preserve"> and </w:t>
      </w:r>
      <w:r w:rsidR="00386988">
        <w:t>bwa</w:t>
      </w:r>
      <w:r w:rsidR="005C2CC7">
        <w:t xml:space="preserve"> </w:t>
      </w:r>
      <w:r w:rsidR="00804F48">
        <w:fldChar w:fldCharType="begin"/>
      </w:r>
      <w:r w:rsidR="00804F48">
        <w:instrText xml:space="preserve"> ADDIN EN.CITE &lt;EndNote&gt;&lt;Cite&gt;&lt;Author&gt;Li&lt;/Author&gt;&lt;Year&gt;2010&lt;/Year&gt;&lt;IDText&gt;Fast and accurate long-read alignment with Burrows-Wheeler transform&lt;/IDText&gt;&lt;DisplayText&gt;(Li and Durbin 2010)&lt;/DisplayText&gt;&lt;record&gt;&lt;dates&gt;&lt;pub-dates&gt;&lt;date&gt;Mar&lt;/date&gt;&lt;/pub-dates&gt;&lt;year&gt;2010&lt;/year&gt;&lt;/dates&gt;&lt;keywords&gt;&lt;keyword&gt;Algorithms&lt;/keyword&gt;&lt;keyword&gt;Base Sequence&lt;/keyword&gt;&lt;keyword&gt;Genome, Human&lt;/keyword&gt;&lt;keyword&gt;Genomics&lt;/keyword&gt;&lt;keyword&gt;Humans&lt;/keyword&gt;&lt;keyword&gt;Sequence Alignment&lt;/keyword&gt;&lt;keyword&gt;Sequence Analysis, DNA&lt;/keyword&gt;&lt;/keywords&gt;&lt;urls&gt;&lt;related-urls&gt;&lt;url&gt;https://www.ncbi.nlm.nih.gov/pubmed/20080505&lt;/url&gt;&lt;/related-urls&gt;&lt;/urls&gt;&lt;isbn&gt;1367-4811&lt;/isbn&gt;&lt;custom2&gt;PMC2828108&lt;/custom2&gt;&lt;titles&gt;&lt;title&gt;Fast and accurate long-read alignment with Burrows-Wheeler transform&lt;/title&gt;&lt;secondary-title&gt;Bioinformatics&lt;/secondary-title&gt;&lt;/titles&gt;&lt;pages&gt;589-95&lt;/pages&gt;&lt;number&gt;5&lt;/number&gt;&lt;contributors&gt;&lt;authors&gt;&lt;author&gt;Li, H.&lt;/author&gt;&lt;author&gt;Durbin, R.&lt;/author&gt;&lt;/authors&gt;&lt;/contributors&gt;&lt;language&gt;eng&lt;/language&gt;&lt;added-date format="utc"&gt;1474555816&lt;/added-date&gt;&lt;ref-type name="Journal Article"&gt;17&lt;/ref-type&gt;&lt;rec-number&gt;67&lt;/rec-number&gt;&lt;last-updated-date format="utc"&gt;1474555816&lt;/last-updated-date&gt;&lt;accession-num&gt;20080505&lt;/accession-num&gt;&lt;electronic-resource-num&gt;10.1093/bioinformatics/btp698&lt;/electronic-resource-num&gt;&lt;volume&gt;26&lt;/volume&gt;&lt;/record&gt;&lt;/Cite&gt;&lt;/EndNote&gt;</w:instrText>
      </w:r>
      <w:r w:rsidR="00804F48">
        <w:fldChar w:fldCharType="separate"/>
      </w:r>
      <w:r w:rsidR="00804F48">
        <w:rPr>
          <w:noProof/>
        </w:rPr>
        <w:t>(Li and Durbin 2010)</w:t>
      </w:r>
      <w:r w:rsidR="00804F48">
        <w:fldChar w:fldCharType="end"/>
      </w:r>
      <w:r w:rsidR="007A6E95">
        <w:t xml:space="preserve">. A set of somatic mutations and small insertions and deletions were then retrieved from COSMIC data set, only mutations </w:t>
      </w:r>
      <w:r w:rsidR="005C2CC7">
        <w:t>that have been identified in more than 2 samples</w:t>
      </w:r>
      <w:r w:rsidR="007A6E95">
        <w:t xml:space="preserve"> were used. Bamsurgeon </w:t>
      </w:r>
      <w:r w:rsidR="009B1211">
        <w:t>wa</w:t>
      </w:r>
      <w:r w:rsidR="007A6E95">
        <w:t xml:space="preserve">s used to insert the preselected mutations and indels into the whole exome sequencing data of normal individuals to simulate tumor samples. </w:t>
      </w:r>
      <w:r w:rsidR="009B1211">
        <w:t>Contaminated whole blood sequencing samples were generated using Samtools by mixing randomly the reads from the normal sample and the simulated tumor sample at a random rate</w:t>
      </w:r>
      <w:r w:rsidR="005C2CC7">
        <w:t>.</w:t>
      </w:r>
    </w:p>
    <w:tbl>
      <w:tblPr>
        <w:tblStyle w:val="TableGrid"/>
        <w:tblW w:w="0" w:type="auto"/>
        <w:tblInd w:w="420" w:type="dxa"/>
        <w:tblLook w:val="04A0" w:firstRow="1" w:lastRow="0" w:firstColumn="1" w:lastColumn="0" w:noHBand="0" w:noVBand="1"/>
      </w:tblPr>
      <w:tblGrid>
        <w:gridCol w:w="8585"/>
      </w:tblGrid>
      <w:tr w:rsidR="008D2BAC" w14:paraId="483D1CB9" w14:textId="77777777" w:rsidTr="00D764A2">
        <w:tc>
          <w:tcPr>
            <w:tcW w:w="9457" w:type="dxa"/>
            <w:tcBorders>
              <w:top w:val="nil"/>
              <w:left w:val="nil"/>
              <w:bottom w:val="nil"/>
              <w:right w:val="nil"/>
            </w:tcBorders>
          </w:tcPr>
          <w:p w14:paraId="3C2F1563" w14:textId="3FB60806" w:rsidR="008D2BAC" w:rsidRDefault="00D764A2" w:rsidP="00294AC9">
            <w:pPr>
              <w:pStyle w:val="ListParagraph"/>
            </w:pPr>
            <w:r>
              <w:t xml:space="preserve">        </w:t>
            </w:r>
            <w:r w:rsidR="008D2BAC" w:rsidRPr="009214B1">
              <w:rPr>
                <w:noProof/>
              </w:rPr>
              <w:drawing>
                <wp:inline distT="0" distB="0" distL="0" distR="0" wp14:anchorId="3D302DFC" wp14:editId="7C60EBD1">
                  <wp:extent cx="4352502" cy="261255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tDNA5.png"/>
                          <pic:cNvPicPr/>
                        </pic:nvPicPr>
                        <pic:blipFill>
                          <a:blip r:embed="rId64">
                            <a:extLst>
                              <a:ext uri="{28A0092B-C50C-407E-A947-70E740481C1C}">
                                <a14:useLocalDpi xmlns:a14="http://schemas.microsoft.com/office/drawing/2010/main" val="0"/>
                              </a:ext>
                            </a:extLst>
                          </a:blip>
                          <a:stretch>
                            <a:fillRect/>
                          </a:stretch>
                        </pic:blipFill>
                        <pic:spPr>
                          <a:xfrm>
                            <a:off x="0" y="0"/>
                            <a:ext cx="4359408" cy="2616695"/>
                          </a:xfrm>
                          <a:prstGeom prst="rect">
                            <a:avLst/>
                          </a:prstGeom>
                        </pic:spPr>
                      </pic:pic>
                    </a:graphicData>
                  </a:graphic>
                </wp:inline>
              </w:drawing>
            </w:r>
          </w:p>
          <w:p w14:paraId="78EA1BE5" w14:textId="0E0D104C" w:rsidR="008D2BAC" w:rsidRDefault="008D2BAC" w:rsidP="00DE680F">
            <w:pPr>
              <w:pStyle w:val="Caption"/>
            </w:pPr>
            <w:bookmarkStart w:id="314" w:name="_Ref464038061"/>
            <w:bookmarkStart w:id="315" w:name="_Toc463879984"/>
            <w:bookmarkStart w:id="316" w:name="_Toc464602379"/>
            <w:bookmarkStart w:id="317" w:name="_Toc464603708"/>
            <w:r>
              <w:t xml:space="preserve">Figure </w:t>
            </w:r>
            <w:fldSimple w:instr=" SEQ Figure \* ARABIC ">
              <w:r w:rsidR="0088566C">
                <w:rPr>
                  <w:noProof/>
                </w:rPr>
                <w:t>41</w:t>
              </w:r>
            </w:fldSimple>
            <w:bookmarkEnd w:id="314"/>
            <w:r>
              <w:t xml:space="preserve">. </w:t>
            </w:r>
            <w:r>
              <w:rPr>
                <w:rStyle w:val="NoSpacingChar"/>
              </w:rPr>
              <w:t>D</w:t>
            </w:r>
            <w:r w:rsidRPr="008D2BAC">
              <w:rPr>
                <w:rStyle w:val="NoSpacingChar"/>
              </w:rPr>
              <w:t>ata simulation for cmDetect performance evaluation.</w:t>
            </w:r>
            <w:bookmarkEnd w:id="315"/>
            <w:bookmarkEnd w:id="316"/>
            <w:bookmarkEnd w:id="317"/>
          </w:p>
        </w:tc>
      </w:tr>
      <w:tr w:rsidR="00D764A2" w14:paraId="58C1773E" w14:textId="77777777" w:rsidTr="00D764A2">
        <w:tc>
          <w:tcPr>
            <w:tcW w:w="9457" w:type="dxa"/>
            <w:tcBorders>
              <w:top w:val="nil"/>
              <w:left w:val="nil"/>
              <w:bottom w:val="nil"/>
              <w:right w:val="nil"/>
            </w:tcBorders>
          </w:tcPr>
          <w:p w14:paraId="72A5ABEC" w14:textId="77777777" w:rsidR="00D764A2" w:rsidRDefault="00D764A2" w:rsidP="00D764A2"/>
        </w:tc>
      </w:tr>
    </w:tbl>
    <w:p w14:paraId="455EB1E9" w14:textId="77777777" w:rsidR="00D764A2" w:rsidRPr="002C179F" w:rsidRDefault="00D764A2" w:rsidP="00AA3B40">
      <w:pPr>
        <w:pStyle w:val="Heading1"/>
        <w:spacing w:line="240" w:lineRule="auto"/>
        <w:jc w:val="left"/>
      </w:pPr>
    </w:p>
    <w:p w14:paraId="6275DE64" w14:textId="77777777" w:rsidR="00D764A2" w:rsidRDefault="00D764A2" w:rsidP="00D764A2"/>
    <w:p w14:paraId="5EE195B7" w14:textId="77777777" w:rsidR="00D764A2" w:rsidRDefault="00D764A2" w:rsidP="00D764A2"/>
    <w:p w14:paraId="0F398332" w14:textId="77777777" w:rsidR="00D764A2" w:rsidRDefault="00D764A2" w:rsidP="00D764A2"/>
    <w:p w14:paraId="2C6AD65A" w14:textId="77777777" w:rsidR="00D764A2" w:rsidRDefault="00D764A2" w:rsidP="00D764A2"/>
    <w:p w14:paraId="7E03A568" w14:textId="69A13FAB" w:rsidR="00EC532F" w:rsidRDefault="001D1D43" w:rsidP="00AA3B40">
      <w:pPr>
        <w:pStyle w:val="Heading1"/>
        <w:spacing w:line="240" w:lineRule="auto"/>
        <w:jc w:val="left"/>
        <w:rPr>
          <w:lang w:val="fr-FR"/>
        </w:rPr>
      </w:pPr>
      <w:bookmarkStart w:id="318" w:name="_Toc468131478"/>
      <w:r>
        <w:rPr>
          <w:lang w:val="fr-FR"/>
        </w:rPr>
        <w:lastRenderedPageBreak/>
        <w:t>Reference</w:t>
      </w:r>
      <w:bookmarkEnd w:id="318"/>
    </w:p>
    <w:p w14:paraId="6D3D743D" w14:textId="77777777" w:rsidR="00664E1A" w:rsidRPr="002C179F" w:rsidRDefault="00664E1A" w:rsidP="00664E1A">
      <w:pPr>
        <w:rPr>
          <w:lang w:val="fr-FR"/>
        </w:rPr>
      </w:pPr>
    </w:p>
    <w:p w14:paraId="515D71D5" w14:textId="2C30129E" w:rsidR="009815C4" w:rsidRPr="009815C4" w:rsidRDefault="00EC532F" w:rsidP="009815C4">
      <w:pPr>
        <w:pStyle w:val="EndNoteBibliography"/>
        <w:ind w:left="720" w:hanging="720"/>
        <w:rPr>
          <w:noProof/>
        </w:rPr>
      </w:pPr>
      <w:r w:rsidRPr="00664E1A">
        <w:rPr>
          <w:rFonts w:ascii="Times New Roman" w:hAnsi="Times New Roman" w:cs="Times New Roman"/>
        </w:rPr>
        <w:fldChar w:fldCharType="begin"/>
      </w:r>
      <w:r w:rsidRPr="00664E1A">
        <w:rPr>
          <w:rFonts w:ascii="Times New Roman" w:hAnsi="Times New Roman" w:cs="Times New Roman"/>
          <w:lang w:val="fr-FR"/>
        </w:rPr>
        <w:instrText xml:space="preserve"> ADDIN EN.REFLIST </w:instrText>
      </w:r>
      <w:r w:rsidRPr="00664E1A">
        <w:rPr>
          <w:rFonts w:ascii="Times New Roman" w:hAnsi="Times New Roman" w:cs="Times New Roman"/>
        </w:rPr>
        <w:fldChar w:fldCharType="separate"/>
      </w:r>
      <w:r w:rsidR="009815C4" w:rsidRPr="002C179F">
        <w:rPr>
          <w:noProof/>
          <w:lang w:val="fr-FR"/>
        </w:rPr>
        <w:t xml:space="preserve">Ai, B., et al. 2016. </w:t>
      </w:r>
      <w:r w:rsidR="009815C4" w:rsidRPr="009815C4">
        <w:rPr>
          <w:noProof/>
        </w:rPr>
        <w:t xml:space="preserve">"Circulating Cell-Free Dna as a Prognostic and Predictive Biomarker in Non-Small Cell Lung Cancer." </w:t>
      </w:r>
      <w:r w:rsidR="009815C4" w:rsidRPr="009815C4">
        <w:rPr>
          <w:i/>
          <w:noProof/>
        </w:rPr>
        <w:t>Oncotarget</w:t>
      </w:r>
      <w:r w:rsidR="009815C4" w:rsidRPr="009815C4">
        <w:rPr>
          <w:noProof/>
        </w:rPr>
        <w:t xml:space="preserve">  (Jun). </w:t>
      </w:r>
      <w:hyperlink r:id="rId65" w:history="1">
        <w:r w:rsidR="009815C4" w:rsidRPr="009815C4">
          <w:rPr>
            <w:rStyle w:val="Hyperlink"/>
            <w:rFonts w:ascii="Times New Roman" w:eastAsiaTheme="minorEastAsia" w:hAnsi="Times New Roman" w:cs="Times New Roman"/>
            <w:noProof/>
            <w:kern w:val="0"/>
          </w:rPr>
          <w:t>http://dx.doi.org/10.18632/oncotarget.10069</w:t>
        </w:r>
      </w:hyperlink>
      <w:r w:rsidR="009815C4" w:rsidRPr="009815C4">
        <w:rPr>
          <w:noProof/>
        </w:rPr>
        <w:t>.</w:t>
      </w:r>
    </w:p>
    <w:p w14:paraId="4D3941D3" w14:textId="77777777" w:rsidR="009815C4" w:rsidRPr="009815C4" w:rsidRDefault="009815C4" w:rsidP="009815C4">
      <w:pPr>
        <w:pStyle w:val="EndNoteBibliography"/>
        <w:rPr>
          <w:noProof/>
        </w:rPr>
      </w:pPr>
    </w:p>
    <w:p w14:paraId="39ECAF40" w14:textId="1A823E40" w:rsidR="009815C4" w:rsidRPr="009815C4" w:rsidRDefault="009815C4" w:rsidP="009815C4">
      <w:pPr>
        <w:pStyle w:val="EndNoteBibliography"/>
        <w:ind w:left="720" w:hanging="720"/>
        <w:rPr>
          <w:noProof/>
        </w:rPr>
      </w:pPr>
      <w:r w:rsidRPr="009815C4">
        <w:rPr>
          <w:noProof/>
        </w:rPr>
        <w:t xml:space="preserve">Alexandrov, L. B., et al. 2013. "Signatures of Mutational Processes in Human Cancer." </w:t>
      </w:r>
      <w:r w:rsidRPr="009815C4">
        <w:rPr>
          <w:i/>
          <w:noProof/>
        </w:rPr>
        <w:t>Nature</w:t>
      </w:r>
      <w:r w:rsidRPr="009815C4">
        <w:rPr>
          <w:noProof/>
        </w:rPr>
        <w:t xml:space="preserve"> 500, no. 7463 (Aug): 415-21. </w:t>
      </w:r>
      <w:hyperlink r:id="rId66" w:history="1">
        <w:r w:rsidRPr="009815C4">
          <w:rPr>
            <w:rStyle w:val="Hyperlink"/>
            <w:rFonts w:ascii="Times New Roman" w:eastAsiaTheme="minorEastAsia" w:hAnsi="Times New Roman" w:cs="Times New Roman"/>
            <w:noProof/>
            <w:kern w:val="0"/>
          </w:rPr>
          <w:t>http://dx.doi.org/10.1038/nature12477</w:t>
        </w:r>
      </w:hyperlink>
      <w:r w:rsidRPr="009815C4">
        <w:rPr>
          <w:noProof/>
        </w:rPr>
        <w:t>.</w:t>
      </w:r>
    </w:p>
    <w:p w14:paraId="10F16D6D" w14:textId="77777777" w:rsidR="009815C4" w:rsidRPr="009815C4" w:rsidRDefault="009815C4" w:rsidP="009815C4">
      <w:pPr>
        <w:pStyle w:val="EndNoteBibliography"/>
        <w:rPr>
          <w:noProof/>
        </w:rPr>
      </w:pPr>
    </w:p>
    <w:p w14:paraId="2301F8AE" w14:textId="357F5216" w:rsidR="009815C4" w:rsidRPr="009815C4" w:rsidRDefault="009815C4" w:rsidP="009815C4">
      <w:pPr>
        <w:pStyle w:val="EndNoteBibliography"/>
        <w:ind w:left="720" w:hanging="720"/>
        <w:rPr>
          <w:noProof/>
        </w:rPr>
      </w:pPr>
      <w:r w:rsidRPr="009815C4">
        <w:rPr>
          <w:noProof/>
        </w:rPr>
        <w:t xml:space="preserve">Andrews, Simon. 2014. </w:t>
      </w:r>
      <w:r w:rsidRPr="009815C4">
        <w:rPr>
          <w:i/>
          <w:noProof/>
        </w:rPr>
        <w:t>Fastqc: A Quality Control Tool for High Throughput Sequence Data.</w:t>
      </w:r>
      <w:r w:rsidRPr="009815C4">
        <w:rPr>
          <w:noProof/>
        </w:rPr>
        <w:t xml:space="preserve">: </w:t>
      </w:r>
      <w:hyperlink r:id="rId67" w:history="1">
        <w:r w:rsidRPr="009815C4">
          <w:rPr>
            <w:rStyle w:val="Hyperlink"/>
            <w:rFonts w:ascii="Times New Roman" w:eastAsiaTheme="minorEastAsia" w:hAnsi="Times New Roman" w:cs="Times New Roman"/>
            <w:noProof/>
            <w:kern w:val="0"/>
          </w:rPr>
          <w:t>http://www.bioinformatics.babraham.ac.uk/projects/fastqc</w:t>
        </w:r>
      </w:hyperlink>
      <w:r w:rsidRPr="009815C4">
        <w:rPr>
          <w:noProof/>
        </w:rPr>
        <w:t>.</w:t>
      </w:r>
    </w:p>
    <w:p w14:paraId="32E010A0" w14:textId="77777777" w:rsidR="009815C4" w:rsidRPr="009815C4" w:rsidRDefault="009815C4" w:rsidP="009815C4">
      <w:pPr>
        <w:pStyle w:val="EndNoteBibliography"/>
        <w:rPr>
          <w:noProof/>
        </w:rPr>
      </w:pPr>
    </w:p>
    <w:p w14:paraId="580E7AE4" w14:textId="31B0D165" w:rsidR="009815C4" w:rsidRPr="009815C4" w:rsidRDefault="009815C4" w:rsidP="009815C4">
      <w:pPr>
        <w:pStyle w:val="EndNoteBibliography"/>
        <w:ind w:left="720" w:hanging="720"/>
        <w:rPr>
          <w:noProof/>
        </w:rPr>
      </w:pPr>
      <w:r w:rsidRPr="009815C4">
        <w:rPr>
          <w:noProof/>
        </w:rPr>
        <w:t xml:space="preserve">André, F., et al. 2014. "Comparative Genomic Hybridisation Array and Dna Sequencing to Direct Treatment of Metastatic Breast Cancer: A Multicentre, Prospective Trial (Safir01/Unicancer)." </w:t>
      </w:r>
      <w:r w:rsidRPr="009815C4">
        <w:rPr>
          <w:i/>
          <w:noProof/>
        </w:rPr>
        <w:t>Lancet Oncol</w:t>
      </w:r>
      <w:r w:rsidRPr="009815C4">
        <w:rPr>
          <w:noProof/>
        </w:rPr>
        <w:t xml:space="preserve"> 15, no. 3 (Mar): 267-74. </w:t>
      </w:r>
      <w:hyperlink r:id="rId68" w:history="1">
        <w:r w:rsidRPr="009815C4">
          <w:rPr>
            <w:rStyle w:val="Hyperlink"/>
            <w:rFonts w:ascii="Times New Roman" w:eastAsiaTheme="minorEastAsia" w:hAnsi="Times New Roman" w:cs="Times New Roman"/>
            <w:noProof/>
            <w:kern w:val="0"/>
          </w:rPr>
          <w:t>http://dx.doi.org/10.1016/S1470-2045(13)70611-9</w:t>
        </w:r>
      </w:hyperlink>
      <w:r w:rsidRPr="009815C4">
        <w:rPr>
          <w:noProof/>
        </w:rPr>
        <w:t>.</w:t>
      </w:r>
    </w:p>
    <w:p w14:paraId="4E3A3BB1" w14:textId="77777777" w:rsidR="009815C4" w:rsidRPr="009815C4" w:rsidRDefault="009815C4" w:rsidP="009815C4">
      <w:pPr>
        <w:pStyle w:val="EndNoteBibliography"/>
        <w:rPr>
          <w:noProof/>
        </w:rPr>
      </w:pPr>
    </w:p>
    <w:p w14:paraId="3E29B249" w14:textId="6EDA3C57" w:rsidR="009815C4" w:rsidRPr="009815C4" w:rsidRDefault="009815C4" w:rsidP="009815C4">
      <w:pPr>
        <w:pStyle w:val="EndNoteBibliography"/>
        <w:ind w:left="720" w:hanging="720"/>
        <w:rPr>
          <w:noProof/>
        </w:rPr>
      </w:pPr>
      <w:r w:rsidRPr="009815C4">
        <w:rPr>
          <w:noProof/>
        </w:rPr>
        <w:t xml:space="preserve">Ascierto, P. A., et al. 2012. "The Role of Braf V600 Mutation in Melanoma." </w:t>
      </w:r>
      <w:r w:rsidRPr="009815C4">
        <w:rPr>
          <w:i/>
          <w:noProof/>
        </w:rPr>
        <w:t>J Transl Med</w:t>
      </w:r>
      <w:r w:rsidRPr="009815C4">
        <w:rPr>
          <w:noProof/>
        </w:rPr>
        <w:t xml:space="preserve"> 10 (Jul): 85. </w:t>
      </w:r>
      <w:hyperlink r:id="rId69" w:history="1">
        <w:r w:rsidRPr="009815C4">
          <w:rPr>
            <w:rStyle w:val="Hyperlink"/>
            <w:rFonts w:ascii="Times New Roman" w:eastAsiaTheme="minorEastAsia" w:hAnsi="Times New Roman" w:cs="Times New Roman"/>
            <w:noProof/>
            <w:kern w:val="0"/>
          </w:rPr>
          <w:t>http://dx.doi.org/10.1186/1479-5876-10-85</w:t>
        </w:r>
      </w:hyperlink>
      <w:r w:rsidRPr="009815C4">
        <w:rPr>
          <w:noProof/>
        </w:rPr>
        <w:t>.</w:t>
      </w:r>
    </w:p>
    <w:p w14:paraId="6054B9EB" w14:textId="77777777" w:rsidR="009815C4" w:rsidRPr="009815C4" w:rsidRDefault="009815C4" w:rsidP="009815C4">
      <w:pPr>
        <w:pStyle w:val="EndNoteBibliography"/>
        <w:rPr>
          <w:noProof/>
        </w:rPr>
      </w:pPr>
    </w:p>
    <w:p w14:paraId="1B1EF892" w14:textId="327A4121" w:rsidR="009815C4" w:rsidRPr="009815C4" w:rsidRDefault="009815C4" w:rsidP="009815C4">
      <w:pPr>
        <w:pStyle w:val="EndNoteBibliography"/>
        <w:ind w:left="720" w:hanging="720"/>
        <w:rPr>
          <w:noProof/>
        </w:rPr>
      </w:pPr>
      <w:r w:rsidRPr="009815C4">
        <w:rPr>
          <w:noProof/>
        </w:rPr>
        <w:t xml:space="preserve">Barretina, J., et al. 2012. "The Cancer Cell Line Encyclopedia Enables Predictive Modelling of Anticancer Drug Sensitivity." </w:t>
      </w:r>
      <w:r w:rsidRPr="009815C4">
        <w:rPr>
          <w:i/>
          <w:noProof/>
        </w:rPr>
        <w:t>Nature</w:t>
      </w:r>
      <w:r w:rsidRPr="009815C4">
        <w:rPr>
          <w:noProof/>
        </w:rPr>
        <w:t xml:space="preserve"> 483, no. 7391 (Mar): 603-7. </w:t>
      </w:r>
      <w:hyperlink r:id="rId70" w:history="1">
        <w:r w:rsidRPr="009815C4">
          <w:rPr>
            <w:rStyle w:val="Hyperlink"/>
            <w:rFonts w:ascii="Times New Roman" w:eastAsiaTheme="minorEastAsia" w:hAnsi="Times New Roman" w:cs="Times New Roman"/>
            <w:noProof/>
            <w:kern w:val="0"/>
          </w:rPr>
          <w:t>http://dx.doi.org/10.1038/nature11003</w:t>
        </w:r>
      </w:hyperlink>
      <w:r w:rsidRPr="009815C4">
        <w:rPr>
          <w:noProof/>
        </w:rPr>
        <w:t>.</w:t>
      </w:r>
    </w:p>
    <w:p w14:paraId="49F42B68" w14:textId="77777777" w:rsidR="009815C4" w:rsidRPr="009815C4" w:rsidRDefault="009815C4" w:rsidP="009815C4">
      <w:pPr>
        <w:pStyle w:val="EndNoteBibliography"/>
        <w:rPr>
          <w:noProof/>
        </w:rPr>
      </w:pPr>
    </w:p>
    <w:p w14:paraId="194A7A33" w14:textId="35B48677" w:rsidR="009815C4" w:rsidRPr="009815C4" w:rsidRDefault="009815C4" w:rsidP="009815C4">
      <w:pPr>
        <w:pStyle w:val="EndNoteBibliography"/>
        <w:ind w:left="720" w:hanging="720"/>
        <w:rPr>
          <w:noProof/>
        </w:rPr>
      </w:pPr>
      <w:r w:rsidRPr="009815C4">
        <w:rPr>
          <w:noProof/>
        </w:rPr>
        <w:t xml:space="preserve">Baylin, S. B. 2005. "Dna Methylation and Gene Silencing in Cancer." </w:t>
      </w:r>
      <w:r w:rsidRPr="009815C4">
        <w:rPr>
          <w:i/>
          <w:noProof/>
        </w:rPr>
        <w:t>Nat Clin Pract Oncol</w:t>
      </w:r>
      <w:r w:rsidRPr="009815C4">
        <w:rPr>
          <w:noProof/>
        </w:rPr>
        <w:t xml:space="preserve"> 2 Suppl 1 (Dec): S4-11. </w:t>
      </w:r>
      <w:hyperlink r:id="rId71" w:history="1">
        <w:r w:rsidRPr="009815C4">
          <w:rPr>
            <w:rStyle w:val="Hyperlink"/>
            <w:rFonts w:ascii="Times New Roman" w:eastAsiaTheme="minorEastAsia" w:hAnsi="Times New Roman" w:cs="Times New Roman"/>
            <w:noProof/>
            <w:kern w:val="0"/>
          </w:rPr>
          <w:t>http://dx.doi.org/10.1038/ncponc0354</w:t>
        </w:r>
      </w:hyperlink>
      <w:r w:rsidRPr="009815C4">
        <w:rPr>
          <w:noProof/>
        </w:rPr>
        <w:t>.</w:t>
      </w:r>
    </w:p>
    <w:p w14:paraId="563D40D1" w14:textId="77777777" w:rsidR="009815C4" w:rsidRPr="009815C4" w:rsidRDefault="009815C4" w:rsidP="009815C4">
      <w:pPr>
        <w:pStyle w:val="EndNoteBibliography"/>
        <w:rPr>
          <w:noProof/>
        </w:rPr>
      </w:pPr>
    </w:p>
    <w:p w14:paraId="74CB0AAF" w14:textId="52AC13C3" w:rsidR="009815C4" w:rsidRPr="009815C4" w:rsidRDefault="009815C4" w:rsidP="009815C4">
      <w:pPr>
        <w:pStyle w:val="EndNoteBibliography"/>
        <w:ind w:left="720" w:hanging="720"/>
        <w:rPr>
          <w:noProof/>
        </w:rPr>
      </w:pPr>
      <w:r w:rsidRPr="009815C4">
        <w:rPr>
          <w:noProof/>
        </w:rPr>
        <w:t xml:space="preserve">Bean, J., et al. 2008. "Acquired Resistance to Epidermal Growth Factor Receptor Kinase Inhibitors Associated with a Novel T854a Mutation in a Patient with Egfr-Mutant Lung Adenocarcinoma." </w:t>
      </w:r>
      <w:r w:rsidRPr="009815C4">
        <w:rPr>
          <w:i/>
          <w:noProof/>
        </w:rPr>
        <w:t>Clin Cancer Res</w:t>
      </w:r>
      <w:r w:rsidRPr="009815C4">
        <w:rPr>
          <w:noProof/>
        </w:rPr>
        <w:t xml:space="preserve"> 14, no. 22 (Nov): 7519-25. </w:t>
      </w:r>
      <w:hyperlink r:id="rId72" w:history="1">
        <w:r w:rsidRPr="009815C4">
          <w:rPr>
            <w:rStyle w:val="Hyperlink"/>
            <w:rFonts w:ascii="Times New Roman" w:eastAsiaTheme="minorEastAsia" w:hAnsi="Times New Roman" w:cs="Times New Roman"/>
            <w:noProof/>
            <w:kern w:val="0"/>
          </w:rPr>
          <w:t>http://dx.doi.org/10.1158/1078-0432.CCR-08-0151</w:t>
        </w:r>
      </w:hyperlink>
      <w:r w:rsidRPr="009815C4">
        <w:rPr>
          <w:noProof/>
        </w:rPr>
        <w:t>.</w:t>
      </w:r>
    </w:p>
    <w:p w14:paraId="58FB267E" w14:textId="77777777" w:rsidR="009815C4" w:rsidRPr="009815C4" w:rsidRDefault="009815C4" w:rsidP="009815C4">
      <w:pPr>
        <w:pStyle w:val="EndNoteBibliography"/>
        <w:rPr>
          <w:noProof/>
        </w:rPr>
      </w:pPr>
    </w:p>
    <w:p w14:paraId="4EDFAFDE" w14:textId="0E1BCB82" w:rsidR="009815C4" w:rsidRPr="009815C4" w:rsidRDefault="009815C4" w:rsidP="009815C4">
      <w:pPr>
        <w:pStyle w:val="EndNoteBibliography"/>
        <w:ind w:left="720" w:hanging="720"/>
        <w:rPr>
          <w:noProof/>
        </w:rPr>
      </w:pPr>
      <w:r w:rsidRPr="009815C4">
        <w:rPr>
          <w:noProof/>
        </w:rPr>
        <w:t xml:space="preserve">Ben-Yaacov, E., and Y. C. Eldar. 2008. "A Fast and Flexible Method for the </w:t>
      </w:r>
      <w:r w:rsidRPr="009815C4">
        <w:rPr>
          <w:noProof/>
        </w:rPr>
        <w:lastRenderedPageBreak/>
        <w:t xml:space="preserve">Segmentation of Acgh Data." </w:t>
      </w:r>
      <w:r w:rsidRPr="009815C4">
        <w:rPr>
          <w:i/>
          <w:noProof/>
        </w:rPr>
        <w:t>Bioinformatics</w:t>
      </w:r>
      <w:r w:rsidRPr="009815C4">
        <w:rPr>
          <w:noProof/>
        </w:rPr>
        <w:t xml:space="preserve"> 24, no. 16 (Aug): i139-45. </w:t>
      </w:r>
      <w:hyperlink r:id="rId73" w:history="1">
        <w:r w:rsidRPr="009815C4">
          <w:rPr>
            <w:rStyle w:val="Hyperlink"/>
            <w:rFonts w:ascii="Times New Roman" w:eastAsiaTheme="minorEastAsia" w:hAnsi="Times New Roman" w:cs="Times New Roman"/>
            <w:noProof/>
            <w:kern w:val="0"/>
          </w:rPr>
          <w:t>http://dx.doi.org/10.1093/bioinformatics/btn272</w:t>
        </w:r>
      </w:hyperlink>
      <w:r w:rsidRPr="009815C4">
        <w:rPr>
          <w:noProof/>
        </w:rPr>
        <w:t>.</w:t>
      </w:r>
    </w:p>
    <w:p w14:paraId="78FF195C" w14:textId="77777777" w:rsidR="009815C4" w:rsidRPr="009815C4" w:rsidRDefault="009815C4" w:rsidP="009815C4">
      <w:pPr>
        <w:pStyle w:val="EndNoteBibliography"/>
        <w:rPr>
          <w:noProof/>
        </w:rPr>
      </w:pPr>
    </w:p>
    <w:p w14:paraId="5C36A2F0" w14:textId="7685CB63" w:rsidR="009815C4" w:rsidRPr="009815C4" w:rsidRDefault="009815C4" w:rsidP="009815C4">
      <w:pPr>
        <w:pStyle w:val="EndNoteBibliography"/>
        <w:ind w:left="720" w:hanging="720"/>
        <w:rPr>
          <w:noProof/>
        </w:rPr>
      </w:pPr>
      <w:r w:rsidRPr="009815C4">
        <w:rPr>
          <w:noProof/>
        </w:rPr>
        <w:t xml:space="preserve">Biankin, A. V., S. Piantadosi, and S. J. Hollingsworth. 2015. "Patient-Centric Trials for Therapeutic Development in Precision Oncology." </w:t>
      </w:r>
      <w:r w:rsidRPr="009815C4">
        <w:rPr>
          <w:i/>
          <w:noProof/>
        </w:rPr>
        <w:t>Nature</w:t>
      </w:r>
      <w:r w:rsidRPr="009815C4">
        <w:rPr>
          <w:noProof/>
        </w:rPr>
        <w:t xml:space="preserve"> 526, no. 7573 (Oct): 361-70. </w:t>
      </w:r>
      <w:hyperlink r:id="rId74" w:history="1">
        <w:r w:rsidRPr="009815C4">
          <w:rPr>
            <w:rStyle w:val="Hyperlink"/>
            <w:rFonts w:ascii="Times New Roman" w:eastAsiaTheme="minorEastAsia" w:hAnsi="Times New Roman" w:cs="Times New Roman"/>
            <w:noProof/>
            <w:kern w:val="0"/>
          </w:rPr>
          <w:t>http://dx.doi.org/10.1038/nature15819</w:t>
        </w:r>
      </w:hyperlink>
      <w:r w:rsidRPr="009815C4">
        <w:rPr>
          <w:noProof/>
        </w:rPr>
        <w:t>.</w:t>
      </w:r>
    </w:p>
    <w:p w14:paraId="5A1A65FE" w14:textId="77777777" w:rsidR="009815C4" w:rsidRPr="009815C4" w:rsidRDefault="009815C4" w:rsidP="009815C4">
      <w:pPr>
        <w:pStyle w:val="EndNoteBibliography"/>
        <w:rPr>
          <w:noProof/>
        </w:rPr>
      </w:pPr>
    </w:p>
    <w:p w14:paraId="6B7BFAF9" w14:textId="013C259A" w:rsidR="009815C4" w:rsidRPr="009815C4" w:rsidRDefault="009815C4" w:rsidP="009815C4">
      <w:pPr>
        <w:pStyle w:val="EndNoteBibliography"/>
        <w:ind w:left="720" w:hanging="720"/>
        <w:rPr>
          <w:noProof/>
        </w:rPr>
      </w:pPr>
      <w:r w:rsidRPr="009815C4">
        <w:rPr>
          <w:noProof/>
        </w:rPr>
        <w:t xml:space="preserve">Bienkowska, J. R., et al. 2009. "Convergent Random Forest Predictor: Methodology for Predicting Drug Response from Genome-Scale Data Applied to Anti-Tnf Response." </w:t>
      </w:r>
      <w:r w:rsidRPr="009815C4">
        <w:rPr>
          <w:i/>
          <w:noProof/>
        </w:rPr>
        <w:t>Genomics</w:t>
      </w:r>
      <w:r w:rsidRPr="009815C4">
        <w:rPr>
          <w:noProof/>
        </w:rPr>
        <w:t xml:space="preserve"> 94, no. 6 (Dec): 423-32. </w:t>
      </w:r>
      <w:hyperlink r:id="rId75" w:history="1">
        <w:r w:rsidRPr="009815C4">
          <w:rPr>
            <w:rStyle w:val="Hyperlink"/>
            <w:rFonts w:ascii="Times New Roman" w:eastAsiaTheme="minorEastAsia" w:hAnsi="Times New Roman" w:cs="Times New Roman"/>
            <w:noProof/>
            <w:kern w:val="0"/>
          </w:rPr>
          <w:t>http://dx.doi.org/10.1016/j.ygeno.2009.08.008</w:t>
        </w:r>
      </w:hyperlink>
      <w:r w:rsidRPr="009815C4">
        <w:rPr>
          <w:noProof/>
        </w:rPr>
        <w:t>.</w:t>
      </w:r>
    </w:p>
    <w:p w14:paraId="6225EDF5" w14:textId="77777777" w:rsidR="009815C4" w:rsidRPr="009815C4" w:rsidRDefault="009815C4" w:rsidP="009815C4">
      <w:pPr>
        <w:pStyle w:val="EndNoteBibliography"/>
        <w:rPr>
          <w:noProof/>
        </w:rPr>
      </w:pPr>
    </w:p>
    <w:p w14:paraId="71B65E4B" w14:textId="4E9A4278" w:rsidR="009815C4" w:rsidRPr="009815C4" w:rsidRDefault="009815C4" w:rsidP="009815C4">
      <w:pPr>
        <w:pStyle w:val="EndNoteBibliography"/>
        <w:ind w:left="720" w:hanging="720"/>
        <w:rPr>
          <w:noProof/>
        </w:rPr>
      </w:pPr>
      <w:r w:rsidRPr="009815C4">
        <w:rPr>
          <w:noProof/>
        </w:rPr>
        <w:t xml:space="preserve">Bird, A. 2002. "Dna Methylation Patterns and Epigenetic Memory." </w:t>
      </w:r>
      <w:r w:rsidRPr="009815C4">
        <w:rPr>
          <w:i/>
          <w:noProof/>
        </w:rPr>
        <w:t>Genes Dev</w:t>
      </w:r>
      <w:r w:rsidRPr="009815C4">
        <w:rPr>
          <w:noProof/>
        </w:rPr>
        <w:t xml:space="preserve"> 16, no. 1 (Jan): 6-21. </w:t>
      </w:r>
      <w:hyperlink r:id="rId76" w:history="1">
        <w:r w:rsidRPr="009815C4">
          <w:rPr>
            <w:rStyle w:val="Hyperlink"/>
            <w:rFonts w:ascii="Times New Roman" w:eastAsiaTheme="minorEastAsia" w:hAnsi="Times New Roman" w:cs="Times New Roman"/>
            <w:noProof/>
            <w:kern w:val="0"/>
          </w:rPr>
          <w:t>http://dx.doi.org/10.1101/gad.947102</w:t>
        </w:r>
      </w:hyperlink>
      <w:r w:rsidRPr="009815C4">
        <w:rPr>
          <w:noProof/>
        </w:rPr>
        <w:t>.</w:t>
      </w:r>
    </w:p>
    <w:p w14:paraId="197345D2" w14:textId="77777777" w:rsidR="009815C4" w:rsidRPr="009815C4" w:rsidRDefault="009815C4" w:rsidP="009815C4">
      <w:pPr>
        <w:pStyle w:val="EndNoteBibliography"/>
        <w:rPr>
          <w:noProof/>
        </w:rPr>
      </w:pPr>
    </w:p>
    <w:p w14:paraId="1A742C95" w14:textId="24635444" w:rsidR="009815C4" w:rsidRPr="009815C4" w:rsidRDefault="009815C4" w:rsidP="009815C4">
      <w:pPr>
        <w:pStyle w:val="EndNoteBibliography"/>
        <w:ind w:left="720" w:hanging="720"/>
        <w:rPr>
          <w:noProof/>
        </w:rPr>
      </w:pPr>
      <w:r w:rsidRPr="009815C4">
        <w:rPr>
          <w:noProof/>
        </w:rPr>
        <w:t xml:space="preserve">Bolger, A. M., M. Lohse, and B. Usadel. 2014. "Trimmomatic: A Flexible Trimmer for Illumina Sequence Data." </w:t>
      </w:r>
      <w:r w:rsidRPr="009815C4">
        <w:rPr>
          <w:i/>
          <w:noProof/>
        </w:rPr>
        <w:t>Bioinformatics</w:t>
      </w:r>
      <w:r w:rsidRPr="009815C4">
        <w:rPr>
          <w:noProof/>
        </w:rPr>
        <w:t xml:space="preserve"> 30, no. 15 (Aug): 2114-20. </w:t>
      </w:r>
      <w:hyperlink r:id="rId77" w:history="1">
        <w:r w:rsidRPr="009815C4">
          <w:rPr>
            <w:rStyle w:val="Hyperlink"/>
            <w:rFonts w:ascii="Times New Roman" w:eastAsiaTheme="minorEastAsia" w:hAnsi="Times New Roman" w:cs="Times New Roman"/>
            <w:noProof/>
            <w:kern w:val="0"/>
          </w:rPr>
          <w:t>http://dx.doi.org/10.1093/bioinformatics/btu170</w:t>
        </w:r>
      </w:hyperlink>
      <w:r w:rsidRPr="009815C4">
        <w:rPr>
          <w:noProof/>
        </w:rPr>
        <w:t>.</w:t>
      </w:r>
    </w:p>
    <w:p w14:paraId="0A3504FB" w14:textId="77777777" w:rsidR="009815C4" w:rsidRPr="009815C4" w:rsidRDefault="009815C4" w:rsidP="009815C4">
      <w:pPr>
        <w:pStyle w:val="EndNoteBibliography"/>
        <w:rPr>
          <w:noProof/>
        </w:rPr>
      </w:pPr>
    </w:p>
    <w:p w14:paraId="3D099EA1" w14:textId="77777777" w:rsidR="009815C4" w:rsidRPr="009815C4" w:rsidRDefault="009815C4" w:rsidP="009815C4">
      <w:pPr>
        <w:pStyle w:val="EndNoteBibliography"/>
        <w:ind w:left="720" w:hanging="720"/>
        <w:rPr>
          <w:noProof/>
        </w:rPr>
      </w:pPr>
      <w:r w:rsidRPr="009815C4">
        <w:rPr>
          <w:noProof/>
        </w:rPr>
        <w:t xml:space="preserve">Boveri, T. 1914. </w:t>
      </w:r>
      <w:r w:rsidRPr="009815C4">
        <w:rPr>
          <w:i/>
          <w:noProof/>
        </w:rPr>
        <w:t>Zur Frage Der Entstehung Maligner Tumoren  .</w:t>
      </w:r>
      <w:r w:rsidRPr="009815C4">
        <w:rPr>
          <w:noProof/>
        </w:rPr>
        <w:t xml:space="preserve"> Gustav Fischer.</w:t>
      </w:r>
    </w:p>
    <w:p w14:paraId="5D1F24F4" w14:textId="77777777" w:rsidR="009815C4" w:rsidRPr="009815C4" w:rsidRDefault="009815C4" w:rsidP="009815C4">
      <w:pPr>
        <w:pStyle w:val="EndNoteBibliography"/>
        <w:rPr>
          <w:noProof/>
        </w:rPr>
      </w:pPr>
    </w:p>
    <w:p w14:paraId="1A60C781" w14:textId="2DB2F606" w:rsidR="009815C4" w:rsidRPr="009815C4" w:rsidRDefault="009815C4" w:rsidP="009815C4">
      <w:pPr>
        <w:pStyle w:val="EndNoteBibliography"/>
        <w:ind w:left="720" w:hanging="720"/>
        <w:rPr>
          <w:noProof/>
        </w:rPr>
      </w:pPr>
      <w:r w:rsidRPr="009815C4">
        <w:rPr>
          <w:noProof/>
        </w:rPr>
        <w:t xml:space="preserve">Boveri, T. 2008. "Concerning the Origin of Malignant Tumours by Theodor Boveri. Translated and Annotated by Henry Harris." </w:t>
      </w:r>
      <w:r w:rsidRPr="009815C4">
        <w:rPr>
          <w:i/>
          <w:noProof/>
        </w:rPr>
        <w:t>J Cell Sci</w:t>
      </w:r>
      <w:r w:rsidRPr="009815C4">
        <w:rPr>
          <w:noProof/>
        </w:rPr>
        <w:t xml:space="preserve"> 121 Suppl 1 (Jan): 1-84. </w:t>
      </w:r>
      <w:hyperlink r:id="rId78" w:history="1">
        <w:r w:rsidRPr="009815C4">
          <w:rPr>
            <w:rStyle w:val="Hyperlink"/>
            <w:rFonts w:ascii="Times New Roman" w:eastAsiaTheme="minorEastAsia" w:hAnsi="Times New Roman" w:cs="Times New Roman"/>
            <w:noProof/>
            <w:kern w:val="0"/>
          </w:rPr>
          <w:t>http://dx.doi.org/10.1242/jcs.025742</w:t>
        </w:r>
      </w:hyperlink>
      <w:r w:rsidRPr="009815C4">
        <w:rPr>
          <w:noProof/>
        </w:rPr>
        <w:t>.</w:t>
      </w:r>
    </w:p>
    <w:p w14:paraId="5A0A744F" w14:textId="77777777" w:rsidR="009815C4" w:rsidRPr="009815C4" w:rsidRDefault="009815C4" w:rsidP="009815C4">
      <w:pPr>
        <w:pStyle w:val="EndNoteBibliography"/>
        <w:rPr>
          <w:noProof/>
        </w:rPr>
      </w:pPr>
    </w:p>
    <w:p w14:paraId="154BAA33" w14:textId="77777777" w:rsidR="009815C4" w:rsidRPr="009815C4" w:rsidRDefault="009815C4" w:rsidP="009815C4">
      <w:pPr>
        <w:pStyle w:val="EndNoteBibliography"/>
        <w:ind w:left="720" w:hanging="720"/>
        <w:rPr>
          <w:noProof/>
        </w:rPr>
      </w:pPr>
      <w:r w:rsidRPr="009815C4">
        <w:rPr>
          <w:noProof/>
        </w:rPr>
        <w:t xml:space="preserve">Breiman, L. 2001. </w:t>
      </w:r>
      <w:r w:rsidRPr="009815C4">
        <w:rPr>
          <w:i/>
          <w:noProof/>
        </w:rPr>
        <w:t>Random Forests</w:t>
      </w:r>
      <w:r w:rsidRPr="009815C4">
        <w:rPr>
          <w:noProof/>
        </w:rPr>
        <w:t xml:space="preserve">. Vol. </w:t>
      </w:r>
      <w:r w:rsidRPr="009815C4">
        <w:rPr>
          <w:b/>
          <w:noProof/>
        </w:rPr>
        <w:t>45</w:t>
      </w:r>
      <w:r w:rsidRPr="009815C4">
        <w:rPr>
          <w:noProof/>
        </w:rPr>
        <w:t> (1): 5–32.doi:10.1023/A:1010933404324. </w:t>
      </w:r>
      <w:r w:rsidRPr="009815C4">
        <w:rPr>
          <w:i/>
          <w:noProof/>
        </w:rPr>
        <w:t>Machine Learning</w:t>
      </w:r>
      <w:r w:rsidRPr="009815C4">
        <w:rPr>
          <w:noProof/>
        </w:rPr>
        <w:t>.</w:t>
      </w:r>
    </w:p>
    <w:p w14:paraId="658D3A71" w14:textId="77777777" w:rsidR="009815C4" w:rsidRPr="009815C4" w:rsidRDefault="009815C4" w:rsidP="009815C4">
      <w:pPr>
        <w:pStyle w:val="EndNoteBibliography"/>
        <w:rPr>
          <w:noProof/>
        </w:rPr>
      </w:pPr>
    </w:p>
    <w:p w14:paraId="5F12884E" w14:textId="13F4E2E2" w:rsidR="009815C4" w:rsidRPr="009815C4" w:rsidRDefault="009815C4" w:rsidP="009815C4">
      <w:pPr>
        <w:pStyle w:val="EndNoteBibliography"/>
        <w:ind w:left="720" w:hanging="720"/>
        <w:rPr>
          <w:noProof/>
        </w:rPr>
      </w:pPr>
      <w:r w:rsidRPr="009815C4">
        <w:rPr>
          <w:noProof/>
        </w:rPr>
        <w:t xml:space="preserve">Brognard, J., et al. 2007. "Phlpp and a Second Isoform, Phlpp2, Differentially Attenuate the Amplitude of Akt Signaling by Regulating Distinct Akt Isoforms." </w:t>
      </w:r>
      <w:r w:rsidRPr="009815C4">
        <w:rPr>
          <w:i/>
          <w:noProof/>
        </w:rPr>
        <w:t>Mol Cell</w:t>
      </w:r>
      <w:r w:rsidRPr="009815C4">
        <w:rPr>
          <w:noProof/>
        </w:rPr>
        <w:t xml:space="preserve"> 25, no. 6 (Mar): 917-31. </w:t>
      </w:r>
      <w:hyperlink r:id="rId79" w:history="1">
        <w:r w:rsidRPr="009815C4">
          <w:rPr>
            <w:rStyle w:val="Hyperlink"/>
            <w:rFonts w:ascii="Times New Roman" w:eastAsiaTheme="minorEastAsia" w:hAnsi="Times New Roman" w:cs="Times New Roman"/>
            <w:noProof/>
            <w:kern w:val="0"/>
          </w:rPr>
          <w:t>http://dx.doi.org/10.1016/j.molcel.2007.02.017</w:t>
        </w:r>
      </w:hyperlink>
      <w:r w:rsidRPr="009815C4">
        <w:rPr>
          <w:noProof/>
        </w:rPr>
        <w:t>.</w:t>
      </w:r>
    </w:p>
    <w:p w14:paraId="63549B2E" w14:textId="77777777" w:rsidR="009815C4" w:rsidRPr="009815C4" w:rsidRDefault="009815C4" w:rsidP="009815C4">
      <w:pPr>
        <w:pStyle w:val="EndNoteBibliography"/>
        <w:rPr>
          <w:noProof/>
        </w:rPr>
      </w:pPr>
    </w:p>
    <w:p w14:paraId="07758E1E" w14:textId="293ABD68" w:rsidR="009815C4" w:rsidRPr="009815C4" w:rsidRDefault="009815C4" w:rsidP="009815C4">
      <w:pPr>
        <w:pStyle w:val="EndNoteBibliography"/>
        <w:ind w:left="720" w:hanging="720"/>
        <w:rPr>
          <w:noProof/>
        </w:rPr>
      </w:pPr>
      <w:r w:rsidRPr="009815C4">
        <w:rPr>
          <w:noProof/>
        </w:rPr>
        <w:t xml:space="preserve">Bureau, A., et al. 2005. "Identifying Snps Predictive of Phenotype Using Random </w:t>
      </w:r>
      <w:r w:rsidRPr="009815C4">
        <w:rPr>
          <w:noProof/>
        </w:rPr>
        <w:lastRenderedPageBreak/>
        <w:t xml:space="preserve">Forests." </w:t>
      </w:r>
      <w:r w:rsidRPr="009815C4">
        <w:rPr>
          <w:i/>
          <w:noProof/>
        </w:rPr>
        <w:t>Genet Epidemiol</w:t>
      </w:r>
      <w:r w:rsidRPr="009815C4">
        <w:rPr>
          <w:noProof/>
        </w:rPr>
        <w:t xml:space="preserve"> 28, no. 2 (Feb): 171-82. </w:t>
      </w:r>
      <w:hyperlink r:id="rId80" w:history="1">
        <w:r w:rsidRPr="009815C4">
          <w:rPr>
            <w:rStyle w:val="Hyperlink"/>
            <w:rFonts w:ascii="Times New Roman" w:eastAsiaTheme="minorEastAsia" w:hAnsi="Times New Roman" w:cs="Times New Roman"/>
            <w:noProof/>
            <w:kern w:val="0"/>
          </w:rPr>
          <w:t>http://dx.doi.org/10.1002/gepi.20041</w:t>
        </w:r>
      </w:hyperlink>
      <w:r w:rsidRPr="009815C4">
        <w:rPr>
          <w:noProof/>
        </w:rPr>
        <w:t>.</w:t>
      </w:r>
    </w:p>
    <w:p w14:paraId="17A63CFE" w14:textId="77777777" w:rsidR="009815C4" w:rsidRPr="009815C4" w:rsidRDefault="009815C4" w:rsidP="009815C4">
      <w:pPr>
        <w:pStyle w:val="EndNoteBibliography"/>
        <w:rPr>
          <w:noProof/>
        </w:rPr>
      </w:pPr>
    </w:p>
    <w:p w14:paraId="19D596F4" w14:textId="77777777" w:rsidR="009815C4" w:rsidRPr="009815C4" w:rsidRDefault="009815C4" w:rsidP="009815C4">
      <w:pPr>
        <w:pStyle w:val="EndNoteBibliography"/>
        <w:ind w:left="720" w:hanging="720"/>
        <w:rPr>
          <w:noProof/>
        </w:rPr>
      </w:pPr>
      <w:r w:rsidRPr="009815C4">
        <w:rPr>
          <w:noProof/>
        </w:rPr>
        <w:t xml:space="preserve">Burris, H. A. 2001. "Docetaxel (Taxotere) Plus Trastuzumab (Herceptin) in Breast Cancer." </w:t>
      </w:r>
      <w:r w:rsidRPr="009815C4">
        <w:rPr>
          <w:i/>
          <w:noProof/>
        </w:rPr>
        <w:t>Semin Oncol</w:t>
      </w:r>
      <w:r w:rsidRPr="009815C4">
        <w:rPr>
          <w:noProof/>
        </w:rPr>
        <w:t xml:space="preserve"> 28, no. 1 Suppl 3 (Feb): 38-44.</w:t>
      </w:r>
    </w:p>
    <w:p w14:paraId="2FD8BB0D" w14:textId="77777777" w:rsidR="009815C4" w:rsidRPr="009815C4" w:rsidRDefault="009815C4" w:rsidP="009815C4">
      <w:pPr>
        <w:pStyle w:val="EndNoteBibliography"/>
        <w:rPr>
          <w:noProof/>
        </w:rPr>
      </w:pPr>
    </w:p>
    <w:p w14:paraId="3A940E85" w14:textId="77777777" w:rsidR="009815C4" w:rsidRPr="009815C4" w:rsidRDefault="009815C4" w:rsidP="009815C4">
      <w:pPr>
        <w:pStyle w:val="EndNoteBibliography"/>
        <w:ind w:left="720" w:hanging="720"/>
        <w:rPr>
          <w:noProof/>
        </w:rPr>
      </w:pPr>
      <w:r w:rsidRPr="009815C4">
        <w:rPr>
          <w:noProof/>
        </w:rPr>
        <w:t xml:space="preserve">Cattell, R. B. 1952. </w:t>
      </w:r>
      <w:r w:rsidRPr="009815C4">
        <w:rPr>
          <w:i/>
          <w:noProof/>
        </w:rPr>
        <w:t>Factor Analysis</w:t>
      </w:r>
      <w:r w:rsidRPr="009815C4">
        <w:rPr>
          <w:noProof/>
        </w:rPr>
        <w:t>: Harper.</w:t>
      </w:r>
    </w:p>
    <w:p w14:paraId="100D0F8E" w14:textId="77777777" w:rsidR="009815C4" w:rsidRPr="009815C4" w:rsidRDefault="009815C4" w:rsidP="009815C4">
      <w:pPr>
        <w:pStyle w:val="EndNoteBibliography"/>
        <w:rPr>
          <w:noProof/>
        </w:rPr>
      </w:pPr>
    </w:p>
    <w:p w14:paraId="35D3E108" w14:textId="7B2667CB" w:rsidR="009815C4" w:rsidRPr="009815C4" w:rsidRDefault="009815C4" w:rsidP="009815C4">
      <w:pPr>
        <w:pStyle w:val="EndNoteBibliography"/>
        <w:ind w:left="720" w:hanging="720"/>
        <w:rPr>
          <w:noProof/>
        </w:rPr>
      </w:pPr>
      <w:r w:rsidRPr="009815C4">
        <w:rPr>
          <w:noProof/>
        </w:rPr>
        <w:t xml:space="preserve">Chan, B. A., and B. G. Hughes. 2015. "Targeted Therapy for Non-Small Cell Lung Cancer: Current Standards and the Promise of the Future." </w:t>
      </w:r>
      <w:r w:rsidRPr="009815C4">
        <w:rPr>
          <w:i/>
          <w:noProof/>
        </w:rPr>
        <w:t>Transl Lung Cancer Res</w:t>
      </w:r>
      <w:r w:rsidRPr="009815C4">
        <w:rPr>
          <w:noProof/>
        </w:rPr>
        <w:t xml:space="preserve"> 4, no. 1 (Feb): 36-54. </w:t>
      </w:r>
      <w:hyperlink r:id="rId81" w:history="1">
        <w:r w:rsidRPr="009815C4">
          <w:rPr>
            <w:rStyle w:val="Hyperlink"/>
            <w:rFonts w:ascii="Times New Roman" w:eastAsiaTheme="minorEastAsia" w:hAnsi="Times New Roman" w:cs="Times New Roman"/>
            <w:noProof/>
            <w:kern w:val="0"/>
          </w:rPr>
          <w:t>http://dx.doi.org/10.3978/j.issn.2218-6751.2014.05.01</w:t>
        </w:r>
      </w:hyperlink>
      <w:r w:rsidRPr="009815C4">
        <w:rPr>
          <w:noProof/>
        </w:rPr>
        <w:t>.</w:t>
      </w:r>
    </w:p>
    <w:p w14:paraId="1405FBC0" w14:textId="77777777" w:rsidR="009815C4" w:rsidRPr="009815C4" w:rsidRDefault="009815C4" w:rsidP="009815C4">
      <w:pPr>
        <w:pStyle w:val="EndNoteBibliography"/>
        <w:rPr>
          <w:noProof/>
        </w:rPr>
      </w:pPr>
    </w:p>
    <w:p w14:paraId="3307E541" w14:textId="77777777" w:rsidR="009815C4" w:rsidRPr="009815C4" w:rsidRDefault="009815C4" w:rsidP="009815C4">
      <w:pPr>
        <w:pStyle w:val="EndNoteBibliography"/>
        <w:ind w:left="720" w:hanging="720"/>
        <w:rPr>
          <w:noProof/>
        </w:rPr>
      </w:pPr>
      <w:r w:rsidRPr="009815C4">
        <w:rPr>
          <w:noProof/>
        </w:rPr>
        <w:t xml:space="preserve">Charles Ferté, Christophe Massard, Ecaterina Ileana, Antoine Hollebecque, Ludovic Lacroix, Samy Ammari, Maud Ngo-Camus, Rastislav Bahleda, Anas Gazzah, Andrea Varga,Sophie Postel-Vinay, Yohann Loriot, Nathalie Auger, Valerie Koubi-Pick, Bastien Job, Thierry De Baere, Frederic Deschamps, Philippe Vielh, Vladimir Lazar, Marie-Cécile Le Deley, Catherine Richon, vincent ribrag, eric deutsch, eric angevin, gilles vassal, Alexander Eggermont, Fabrice André and Jean-Charles Soria. 2014. </w:t>
      </w:r>
      <w:r w:rsidRPr="009815C4">
        <w:rPr>
          <w:i/>
          <w:noProof/>
        </w:rPr>
        <w:t>Abstract Ct240: Molecular Screening for Cancer Treatment Optimization (Moscato 01): A Prospective Molecular Triage Trial; Interim Analysis of 420 Patients</w:t>
      </w:r>
      <w:r w:rsidRPr="009815C4">
        <w:rPr>
          <w:noProof/>
        </w:rPr>
        <w:t xml:space="preserve">. </w:t>
      </w:r>
      <w:r w:rsidRPr="009815C4">
        <w:rPr>
          <w:b/>
          <w:noProof/>
        </w:rPr>
        <w:t>DOI:</w:t>
      </w:r>
      <w:r w:rsidRPr="009815C4">
        <w:rPr>
          <w:noProof/>
        </w:rPr>
        <w:t> 10.1158/1538-7445.AM2014-CT240 ed.</w:t>
      </w:r>
    </w:p>
    <w:p w14:paraId="09AB223A" w14:textId="77777777" w:rsidR="009815C4" w:rsidRPr="009815C4" w:rsidRDefault="009815C4" w:rsidP="009815C4">
      <w:pPr>
        <w:pStyle w:val="EndNoteBibliography"/>
        <w:rPr>
          <w:noProof/>
        </w:rPr>
      </w:pPr>
    </w:p>
    <w:p w14:paraId="5D16C4CF" w14:textId="3AFF7084" w:rsidR="009815C4" w:rsidRPr="009815C4" w:rsidRDefault="009815C4" w:rsidP="009815C4">
      <w:pPr>
        <w:pStyle w:val="EndNoteBibliography"/>
        <w:ind w:left="720" w:hanging="720"/>
        <w:rPr>
          <w:noProof/>
        </w:rPr>
      </w:pPr>
      <w:r w:rsidRPr="009815C4">
        <w:rPr>
          <w:noProof/>
        </w:rPr>
        <w:t xml:space="preserve">Chen, K., et al. 2007. "Methylation of Multiple Genes as Diagnostic and Therapeutic Markers in Primary Head and Neck Squamous Cell Carcinoma." </w:t>
      </w:r>
      <w:r w:rsidRPr="009815C4">
        <w:rPr>
          <w:i/>
          <w:noProof/>
        </w:rPr>
        <w:t>Arch Otolaryngol Head Neck Surg</w:t>
      </w:r>
      <w:r w:rsidRPr="009815C4">
        <w:rPr>
          <w:noProof/>
        </w:rPr>
        <w:t xml:space="preserve"> 133, no. 11 (Nov): 1131-8. </w:t>
      </w:r>
      <w:hyperlink r:id="rId82" w:history="1">
        <w:r w:rsidRPr="009815C4">
          <w:rPr>
            <w:rStyle w:val="Hyperlink"/>
            <w:rFonts w:ascii="Times New Roman" w:eastAsiaTheme="minorEastAsia" w:hAnsi="Times New Roman" w:cs="Times New Roman"/>
            <w:noProof/>
            <w:kern w:val="0"/>
          </w:rPr>
          <w:t>http://dx.doi.org/10.1001/archotol.133.11.1131</w:t>
        </w:r>
      </w:hyperlink>
      <w:r w:rsidRPr="009815C4">
        <w:rPr>
          <w:noProof/>
        </w:rPr>
        <w:t>.</w:t>
      </w:r>
    </w:p>
    <w:p w14:paraId="1F9DAD72" w14:textId="77777777" w:rsidR="009815C4" w:rsidRPr="009815C4" w:rsidRDefault="009815C4" w:rsidP="009815C4">
      <w:pPr>
        <w:pStyle w:val="EndNoteBibliography"/>
        <w:rPr>
          <w:noProof/>
        </w:rPr>
      </w:pPr>
    </w:p>
    <w:p w14:paraId="16EC8ADC" w14:textId="32213891" w:rsidR="009815C4" w:rsidRPr="009815C4" w:rsidRDefault="009815C4" w:rsidP="009815C4">
      <w:pPr>
        <w:pStyle w:val="EndNoteBibliography"/>
        <w:ind w:left="720" w:hanging="720"/>
        <w:rPr>
          <w:noProof/>
        </w:rPr>
      </w:pPr>
      <w:r w:rsidRPr="009815C4">
        <w:rPr>
          <w:noProof/>
        </w:rPr>
        <w:t xml:space="preserve">Chen, Z., et al. 2005. "Crucial Role of P53-Dependent Cellular Senescence in Suppression of Pten-Deficient Tumorigenesis." </w:t>
      </w:r>
      <w:r w:rsidRPr="009815C4">
        <w:rPr>
          <w:i/>
          <w:noProof/>
        </w:rPr>
        <w:t>Nature</w:t>
      </w:r>
      <w:r w:rsidRPr="009815C4">
        <w:rPr>
          <w:noProof/>
        </w:rPr>
        <w:t xml:space="preserve"> 436, no. 7051 (Aug): 725-30. </w:t>
      </w:r>
      <w:hyperlink r:id="rId83" w:history="1">
        <w:r w:rsidRPr="009815C4">
          <w:rPr>
            <w:rStyle w:val="Hyperlink"/>
            <w:rFonts w:ascii="Times New Roman" w:eastAsiaTheme="minorEastAsia" w:hAnsi="Times New Roman" w:cs="Times New Roman"/>
            <w:noProof/>
            <w:kern w:val="0"/>
          </w:rPr>
          <w:t>http://dx.doi.org/10.1038/nature03918</w:t>
        </w:r>
      </w:hyperlink>
      <w:r w:rsidRPr="009815C4">
        <w:rPr>
          <w:noProof/>
        </w:rPr>
        <w:t>.</w:t>
      </w:r>
    </w:p>
    <w:p w14:paraId="5CAF1132" w14:textId="77777777" w:rsidR="009815C4" w:rsidRPr="009815C4" w:rsidRDefault="009815C4" w:rsidP="009815C4">
      <w:pPr>
        <w:pStyle w:val="EndNoteBibliography"/>
        <w:rPr>
          <w:noProof/>
        </w:rPr>
      </w:pPr>
    </w:p>
    <w:p w14:paraId="2C4594BC" w14:textId="4F86D583" w:rsidR="009815C4" w:rsidRPr="009815C4" w:rsidRDefault="009815C4" w:rsidP="009815C4">
      <w:pPr>
        <w:pStyle w:val="EndNoteBibliography"/>
        <w:ind w:left="720" w:hanging="720"/>
        <w:rPr>
          <w:noProof/>
        </w:rPr>
      </w:pPr>
      <w:r w:rsidRPr="009815C4">
        <w:rPr>
          <w:noProof/>
        </w:rPr>
        <w:t xml:space="preserve">Cheng, F., L. Su, and C. Qian. 2016. "Circulating Tumor Dna: A Promising Biomarker in the Liquid Biopsy of Cancer." </w:t>
      </w:r>
      <w:r w:rsidRPr="009815C4">
        <w:rPr>
          <w:i/>
          <w:noProof/>
        </w:rPr>
        <w:t>Oncotarget</w:t>
      </w:r>
      <w:r w:rsidRPr="009815C4">
        <w:rPr>
          <w:noProof/>
        </w:rPr>
        <w:t xml:space="preserve">  (May). </w:t>
      </w:r>
      <w:hyperlink r:id="rId84" w:history="1">
        <w:r w:rsidRPr="009815C4">
          <w:rPr>
            <w:rStyle w:val="Hyperlink"/>
            <w:rFonts w:ascii="Times New Roman" w:eastAsiaTheme="minorEastAsia" w:hAnsi="Times New Roman" w:cs="Times New Roman"/>
            <w:noProof/>
            <w:kern w:val="0"/>
          </w:rPr>
          <w:t>http://dx.doi.org/10.18632/oncotarget.9453</w:t>
        </w:r>
      </w:hyperlink>
      <w:r w:rsidRPr="009815C4">
        <w:rPr>
          <w:noProof/>
        </w:rPr>
        <w:t>.</w:t>
      </w:r>
    </w:p>
    <w:p w14:paraId="17B7CC75" w14:textId="77777777" w:rsidR="009815C4" w:rsidRPr="009815C4" w:rsidRDefault="009815C4" w:rsidP="009815C4">
      <w:pPr>
        <w:pStyle w:val="EndNoteBibliography"/>
        <w:rPr>
          <w:noProof/>
        </w:rPr>
      </w:pPr>
    </w:p>
    <w:p w14:paraId="792AAD97" w14:textId="53BA6E44" w:rsidR="009815C4" w:rsidRPr="009815C4" w:rsidRDefault="009815C4" w:rsidP="009815C4">
      <w:pPr>
        <w:pStyle w:val="EndNoteBibliography"/>
        <w:ind w:left="720" w:hanging="720"/>
        <w:rPr>
          <w:noProof/>
        </w:rPr>
      </w:pPr>
      <w:r w:rsidRPr="009815C4">
        <w:rPr>
          <w:noProof/>
        </w:rPr>
        <w:t xml:space="preserve">Cibulskis, K., et al. 2013. "Sensitive Detection of Somatic Point Mutations in Impure and Heterogeneous Cancer Samples." </w:t>
      </w:r>
      <w:r w:rsidRPr="009815C4">
        <w:rPr>
          <w:i/>
          <w:noProof/>
        </w:rPr>
        <w:t>Nat Biotechnol</w:t>
      </w:r>
      <w:r w:rsidRPr="009815C4">
        <w:rPr>
          <w:noProof/>
        </w:rPr>
        <w:t xml:space="preserve"> 31, no. 3 (Mar): 213-9. </w:t>
      </w:r>
      <w:hyperlink r:id="rId85" w:history="1">
        <w:r w:rsidRPr="009815C4">
          <w:rPr>
            <w:rStyle w:val="Hyperlink"/>
            <w:rFonts w:ascii="Times New Roman" w:eastAsiaTheme="minorEastAsia" w:hAnsi="Times New Roman" w:cs="Times New Roman"/>
            <w:noProof/>
            <w:kern w:val="0"/>
          </w:rPr>
          <w:t>http://dx.doi.org/10.1038/nbt.2514</w:t>
        </w:r>
      </w:hyperlink>
      <w:r w:rsidRPr="009815C4">
        <w:rPr>
          <w:noProof/>
        </w:rPr>
        <w:t>.</w:t>
      </w:r>
    </w:p>
    <w:p w14:paraId="78B6DC78" w14:textId="77777777" w:rsidR="009815C4" w:rsidRPr="009815C4" w:rsidRDefault="009815C4" w:rsidP="009815C4">
      <w:pPr>
        <w:pStyle w:val="EndNoteBibliography"/>
        <w:rPr>
          <w:noProof/>
        </w:rPr>
      </w:pPr>
    </w:p>
    <w:p w14:paraId="13675719" w14:textId="461E6308" w:rsidR="009815C4" w:rsidRPr="009815C4" w:rsidRDefault="009815C4" w:rsidP="009815C4">
      <w:pPr>
        <w:pStyle w:val="EndNoteBibliography"/>
        <w:ind w:left="720" w:hanging="720"/>
        <w:rPr>
          <w:noProof/>
        </w:rPr>
      </w:pPr>
      <w:r w:rsidRPr="009815C4">
        <w:rPr>
          <w:noProof/>
        </w:rPr>
        <w:t xml:space="preserve">Costello, J. C., et al. 2014. "A Community Effort to Assess and Improve Drug Sensitivity Prediction Algorithms." </w:t>
      </w:r>
      <w:r w:rsidRPr="009815C4">
        <w:rPr>
          <w:i/>
          <w:noProof/>
        </w:rPr>
        <w:t>Nat Biotechnol</w:t>
      </w:r>
      <w:r w:rsidRPr="009815C4">
        <w:rPr>
          <w:noProof/>
        </w:rPr>
        <w:t xml:space="preserve"> 32, no. 12 (Dec): 1202-12. </w:t>
      </w:r>
      <w:hyperlink r:id="rId86" w:history="1">
        <w:r w:rsidRPr="009815C4">
          <w:rPr>
            <w:rStyle w:val="Hyperlink"/>
            <w:rFonts w:ascii="Times New Roman" w:eastAsiaTheme="minorEastAsia" w:hAnsi="Times New Roman" w:cs="Times New Roman"/>
            <w:noProof/>
            <w:kern w:val="0"/>
          </w:rPr>
          <w:t>http://dx.doi.org/10.1038/nbt.2877</w:t>
        </w:r>
      </w:hyperlink>
      <w:r w:rsidRPr="009815C4">
        <w:rPr>
          <w:noProof/>
        </w:rPr>
        <w:t>.</w:t>
      </w:r>
    </w:p>
    <w:p w14:paraId="546855F6" w14:textId="77777777" w:rsidR="009815C4" w:rsidRPr="009815C4" w:rsidRDefault="009815C4" w:rsidP="009815C4">
      <w:pPr>
        <w:pStyle w:val="EndNoteBibliography"/>
        <w:rPr>
          <w:noProof/>
        </w:rPr>
      </w:pPr>
    </w:p>
    <w:p w14:paraId="21B7341E" w14:textId="6ED87A29" w:rsidR="009815C4" w:rsidRPr="009815C4" w:rsidRDefault="009815C4" w:rsidP="009815C4">
      <w:pPr>
        <w:pStyle w:val="EndNoteBibliography"/>
        <w:ind w:left="720" w:hanging="720"/>
        <w:rPr>
          <w:noProof/>
        </w:rPr>
      </w:pPr>
      <w:r w:rsidRPr="009815C4">
        <w:rPr>
          <w:noProof/>
        </w:rPr>
        <w:t xml:space="preserve">Dai, M., et al. 2010. "Ngsqc: Cross-Platform Quality Analysis Pipeline for Deep Sequencing Data." </w:t>
      </w:r>
      <w:r w:rsidRPr="009815C4">
        <w:rPr>
          <w:i/>
          <w:noProof/>
        </w:rPr>
        <w:t>BMC Genomics</w:t>
      </w:r>
      <w:r w:rsidRPr="009815C4">
        <w:rPr>
          <w:noProof/>
        </w:rPr>
        <w:t xml:space="preserve"> 11 Suppl 4: S7. </w:t>
      </w:r>
      <w:hyperlink r:id="rId87" w:history="1">
        <w:r w:rsidRPr="009815C4">
          <w:rPr>
            <w:rStyle w:val="Hyperlink"/>
            <w:rFonts w:ascii="Times New Roman" w:eastAsiaTheme="minorEastAsia" w:hAnsi="Times New Roman" w:cs="Times New Roman"/>
            <w:noProof/>
            <w:kern w:val="0"/>
          </w:rPr>
          <w:t>http://dx.doi.org/10.1186/1471-2164-11-S4-S7</w:t>
        </w:r>
      </w:hyperlink>
      <w:r w:rsidRPr="009815C4">
        <w:rPr>
          <w:noProof/>
        </w:rPr>
        <w:t>.</w:t>
      </w:r>
    </w:p>
    <w:p w14:paraId="081B6359" w14:textId="77777777" w:rsidR="009815C4" w:rsidRPr="009815C4" w:rsidRDefault="009815C4" w:rsidP="009815C4">
      <w:pPr>
        <w:pStyle w:val="EndNoteBibliography"/>
        <w:rPr>
          <w:noProof/>
        </w:rPr>
      </w:pPr>
    </w:p>
    <w:p w14:paraId="2CC144C2" w14:textId="5DA7929F" w:rsidR="009815C4" w:rsidRPr="009815C4" w:rsidRDefault="009815C4" w:rsidP="009815C4">
      <w:pPr>
        <w:pStyle w:val="EndNoteBibliography"/>
        <w:ind w:left="720" w:hanging="720"/>
        <w:rPr>
          <w:noProof/>
        </w:rPr>
      </w:pPr>
      <w:r w:rsidRPr="009815C4">
        <w:rPr>
          <w:noProof/>
        </w:rPr>
        <w:t xml:space="preserve">Davies, B. R., et al. 2012. "Preclinical Pharmacology of Azd5363, an Inhibitor of Akt: Pharmacodynamics, Antitumor Activity, and Correlation of Monotherapy Activity with Genetic Background." </w:t>
      </w:r>
      <w:r w:rsidRPr="009815C4">
        <w:rPr>
          <w:i/>
          <w:noProof/>
        </w:rPr>
        <w:t>Mol Cancer Ther</w:t>
      </w:r>
      <w:r w:rsidRPr="009815C4">
        <w:rPr>
          <w:noProof/>
        </w:rPr>
        <w:t xml:space="preserve"> 11, no. 4 (Apr): 873-87. </w:t>
      </w:r>
      <w:hyperlink r:id="rId88" w:history="1">
        <w:r w:rsidRPr="009815C4">
          <w:rPr>
            <w:rStyle w:val="Hyperlink"/>
            <w:rFonts w:ascii="Times New Roman" w:eastAsiaTheme="minorEastAsia" w:hAnsi="Times New Roman" w:cs="Times New Roman"/>
            <w:noProof/>
            <w:kern w:val="0"/>
          </w:rPr>
          <w:t>http://dx.doi.org/10.1158/1535-7163.MCT-11-0824-T</w:t>
        </w:r>
      </w:hyperlink>
      <w:r w:rsidRPr="009815C4">
        <w:rPr>
          <w:noProof/>
        </w:rPr>
        <w:t>.</w:t>
      </w:r>
    </w:p>
    <w:p w14:paraId="3EF82FFF" w14:textId="77777777" w:rsidR="009815C4" w:rsidRPr="009815C4" w:rsidRDefault="009815C4" w:rsidP="009815C4">
      <w:pPr>
        <w:pStyle w:val="EndNoteBibliography"/>
        <w:rPr>
          <w:noProof/>
        </w:rPr>
      </w:pPr>
    </w:p>
    <w:p w14:paraId="4F847B02" w14:textId="23133C66" w:rsidR="009815C4" w:rsidRPr="009815C4" w:rsidRDefault="009815C4" w:rsidP="009815C4">
      <w:pPr>
        <w:pStyle w:val="EndNoteBibliography"/>
        <w:ind w:left="720" w:hanging="720"/>
        <w:rPr>
          <w:noProof/>
        </w:rPr>
      </w:pPr>
      <w:r w:rsidRPr="009815C4">
        <w:rPr>
          <w:noProof/>
        </w:rPr>
        <w:t xml:space="preserve">Dees, N. D., et al. 2012. "Music: Identifying Mutational Significance in Cancer Genomes." </w:t>
      </w:r>
      <w:r w:rsidRPr="009815C4">
        <w:rPr>
          <w:i/>
          <w:noProof/>
        </w:rPr>
        <w:t>Genome Res</w:t>
      </w:r>
      <w:r w:rsidRPr="009815C4">
        <w:rPr>
          <w:noProof/>
        </w:rPr>
        <w:t xml:space="preserve"> 22, no. 8 (Aug): 1589-98. </w:t>
      </w:r>
      <w:hyperlink r:id="rId89" w:history="1">
        <w:r w:rsidRPr="009815C4">
          <w:rPr>
            <w:rStyle w:val="Hyperlink"/>
            <w:rFonts w:ascii="Times New Roman" w:eastAsiaTheme="minorEastAsia" w:hAnsi="Times New Roman" w:cs="Times New Roman"/>
            <w:noProof/>
            <w:kern w:val="0"/>
          </w:rPr>
          <w:t>http://dx.doi.org/10.1101/gr.134635.111</w:t>
        </w:r>
      </w:hyperlink>
      <w:r w:rsidRPr="009815C4">
        <w:rPr>
          <w:noProof/>
        </w:rPr>
        <w:t>.</w:t>
      </w:r>
    </w:p>
    <w:p w14:paraId="63CE7F74" w14:textId="77777777" w:rsidR="009815C4" w:rsidRPr="009815C4" w:rsidRDefault="009815C4" w:rsidP="009815C4">
      <w:pPr>
        <w:pStyle w:val="EndNoteBibliography"/>
        <w:rPr>
          <w:noProof/>
        </w:rPr>
      </w:pPr>
    </w:p>
    <w:p w14:paraId="1539396C" w14:textId="6ED148A0" w:rsidR="009815C4" w:rsidRPr="009815C4" w:rsidRDefault="009815C4" w:rsidP="009815C4">
      <w:pPr>
        <w:pStyle w:val="EndNoteBibliography"/>
        <w:ind w:left="720" w:hanging="720"/>
        <w:rPr>
          <w:noProof/>
        </w:rPr>
      </w:pPr>
      <w:r w:rsidRPr="009815C4">
        <w:rPr>
          <w:noProof/>
        </w:rPr>
        <w:t xml:space="preserve">Despierre, E., et al. 2014. "Somatic Copy Number Alterations Predict Response to Platinum Therapy in Epithelial Ovarian Cancer." </w:t>
      </w:r>
      <w:r w:rsidRPr="009815C4">
        <w:rPr>
          <w:i/>
          <w:noProof/>
        </w:rPr>
        <w:t>Gynecol Oncol</w:t>
      </w:r>
      <w:r w:rsidRPr="009815C4">
        <w:rPr>
          <w:noProof/>
        </w:rPr>
        <w:t xml:space="preserve"> 135, no. 3 (Dec): 415-22. </w:t>
      </w:r>
      <w:hyperlink r:id="rId90" w:history="1">
        <w:r w:rsidRPr="009815C4">
          <w:rPr>
            <w:rStyle w:val="Hyperlink"/>
            <w:rFonts w:ascii="Times New Roman" w:eastAsiaTheme="minorEastAsia" w:hAnsi="Times New Roman" w:cs="Times New Roman"/>
            <w:noProof/>
            <w:kern w:val="0"/>
          </w:rPr>
          <w:t>http://dx.doi.org/10.1016/j.ygyno.2014.09.014</w:t>
        </w:r>
      </w:hyperlink>
      <w:r w:rsidRPr="009815C4">
        <w:rPr>
          <w:noProof/>
        </w:rPr>
        <w:t>.</w:t>
      </w:r>
    </w:p>
    <w:p w14:paraId="2D409DC8" w14:textId="77777777" w:rsidR="009815C4" w:rsidRPr="009815C4" w:rsidRDefault="009815C4" w:rsidP="009815C4">
      <w:pPr>
        <w:pStyle w:val="EndNoteBibliography"/>
        <w:rPr>
          <w:noProof/>
        </w:rPr>
      </w:pPr>
    </w:p>
    <w:p w14:paraId="5A4EE1EB" w14:textId="77777777" w:rsidR="009815C4" w:rsidRPr="009815C4" w:rsidRDefault="009815C4" w:rsidP="009815C4">
      <w:pPr>
        <w:pStyle w:val="EndNoteBibliography"/>
        <w:ind w:left="720" w:hanging="720"/>
        <w:rPr>
          <w:noProof/>
        </w:rPr>
      </w:pPr>
      <w:r w:rsidRPr="009815C4">
        <w:rPr>
          <w:noProof/>
        </w:rPr>
        <w:t xml:space="preserve">Dettling, M., and P. Bühlmann. 2003. "Boosting for Tumor Classification with Gene Expression Data." </w:t>
      </w:r>
      <w:r w:rsidRPr="009815C4">
        <w:rPr>
          <w:i/>
          <w:noProof/>
        </w:rPr>
        <w:t>Bioinformatics</w:t>
      </w:r>
      <w:r w:rsidRPr="009815C4">
        <w:rPr>
          <w:noProof/>
        </w:rPr>
        <w:t xml:space="preserve"> 19, no. 9 (Jun): 1061-9.</w:t>
      </w:r>
    </w:p>
    <w:p w14:paraId="22CBEBE4" w14:textId="77777777" w:rsidR="009815C4" w:rsidRPr="009815C4" w:rsidRDefault="009815C4" w:rsidP="009815C4">
      <w:pPr>
        <w:pStyle w:val="EndNoteBibliography"/>
        <w:rPr>
          <w:noProof/>
        </w:rPr>
      </w:pPr>
    </w:p>
    <w:p w14:paraId="53BF9422" w14:textId="3FF61241" w:rsidR="009815C4" w:rsidRPr="009815C4" w:rsidRDefault="009815C4" w:rsidP="009815C4">
      <w:pPr>
        <w:pStyle w:val="EndNoteBibliography"/>
        <w:ind w:left="720" w:hanging="720"/>
        <w:rPr>
          <w:noProof/>
        </w:rPr>
      </w:pPr>
      <w:r w:rsidRPr="009815C4">
        <w:rPr>
          <w:noProof/>
        </w:rPr>
        <w:t xml:space="preserve">Dong, Z., et al. 2015. "Anticancer Drug Sensitivity Prediction in Cell Lines from Baseline Gene Expression through Recursive Feature Selection." </w:t>
      </w:r>
      <w:r w:rsidRPr="009815C4">
        <w:rPr>
          <w:i/>
          <w:noProof/>
        </w:rPr>
        <w:t>BMC Cancer</w:t>
      </w:r>
      <w:r w:rsidRPr="009815C4">
        <w:rPr>
          <w:noProof/>
        </w:rPr>
        <w:t xml:space="preserve"> 15: 489. </w:t>
      </w:r>
      <w:hyperlink r:id="rId91" w:history="1">
        <w:r w:rsidRPr="009815C4">
          <w:rPr>
            <w:rStyle w:val="Hyperlink"/>
            <w:rFonts w:ascii="Times New Roman" w:eastAsiaTheme="minorEastAsia" w:hAnsi="Times New Roman" w:cs="Times New Roman"/>
            <w:noProof/>
            <w:kern w:val="0"/>
          </w:rPr>
          <w:t>http://dx.doi.org/10.1186/s12885-015-1492-6</w:t>
        </w:r>
      </w:hyperlink>
      <w:r w:rsidRPr="009815C4">
        <w:rPr>
          <w:noProof/>
        </w:rPr>
        <w:t>.</w:t>
      </w:r>
    </w:p>
    <w:p w14:paraId="389EA2B0" w14:textId="77777777" w:rsidR="009815C4" w:rsidRPr="009815C4" w:rsidRDefault="009815C4" w:rsidP="009815C4">
      <w:pPr>
        <w:pStyle w:val="EndNoteBibliography"/>
        <w:rPr>
          <w:noProof/>
        </w:rPr>
      </w:pPr>
    </w:p>
    <w:p w14:paraId="3B1E89EE" w14:textId="77777777" w:rsidR="009815C4" w:rsidRPr="009815C4" w:rsidRDefault="009815C4" w:rsidP="009815C4">
      <w:pPr>
        <w:pStyle w:val="EndNoteBibliography"/>
        <w:ind w:left="720" w:hanging="720"/>
        <w:rPr>
          <w:noProof/>
        </w:rPr>
      </w:pPr>
      <w:r w:rsidRPr="009815C4">
        <w:rPr>
          <w:noProof/>
        </w:rPr>
        <w:t xml:space="preserve">Drake, J. W., et al. 1998. "Rates of Spontaneous Mutation." </w:t>
      </w:r>
      <w:r w:rsidRPr="009815C4">
        <w:rPr>
          <w:i/>
          <w:noProof/>
        </w:rPr>
        <w:t>Genetics</w:t>
      </w:r>
      <w:r w:rsidRPr="009815C4">
        <w:rPr>
          <w:noProof/>
        </w:rPr>
        <w:t xml:space="preserve"> 148, no. 4 (Apr): 1667-86.</w:t>
      </w:r>
    </w:p>
    <w:p w14:paraId="5D2C981C" w14:textId="77777777" w:rsidR="009815C4" w:rsidRPr="009815C4" w:rsidRDefault="009815C4" w:rsidP="009815C4">
      <w:pPr>
        <w:pStyle w:val="EndNoteBibliography"/>
        <w:rPr>
          <w:noProof/>
        </w:rPr>
      </w:pPr>
    </w:p>
    <w:p w14:paraId="3BA3A7EA" w14:textId="35154C5E" w:rsidR="009815C4" w:rsidRPr="009815C4" w:rsidRDefault="009815C4" w:rsidP="009815C4">
      <w:pPr>
        <w:pStyle w:val="EndNoteBibliography"/>
        <w:ind w:left="720" w:hanging="720"/>
        <w:rPr>
          <w:noProof/>
        </w:rPr>
      </w:pPr>
      <w:r w:rsidRPr="009815C4">
        <w:rPr>
          <w:noProof/>
        </w:rPr>
        <w:t xml:space="preserve">Ewing, A. D., et al. 2015. "Combining Tumor Genome Simulation with Crowdsourcing to Benchmark Somatic Single-Nucleotide-Variant Detection." </w:t>
      </w:r>
      <w:r w:rsidRPr="009815C4">
        <w:rPr>
          <w:i/>
          <w:noProof/>
        </w:rPr>
        <w:t>Nat Methods</w:t>
      </w:r>
      <w:r w:rsidRPr="009815C4">
        <w:rPr>
          <w:noProof/>
        </w:rPr>
        <w:t xml:space="preserve"> 12, no. 7 (Jul): 623-30. </w:t>
      </w:r>
      <w:hyperlink r:id="rId92" w:history="1">
        <w:r w:rsidRPr="009815C4">
          <w:rPr>
            <w:rStyle w:val="Hyperlink"/>
            <w:rFonts w:ascii="Times New Roman" w:eastAsiaTheme="minorEastAsia" w:hAnsi="Times New Roman" w:cs="Times New Roman"/>
            <w:noProof/>
            <w:kern w:val="0"/>
          </w:rPr>
          <w:t>http://dx.doi.org/10.1038/nmeth.3407</w:t>
        </w:r>
      </w:hyperlink>
      <w:r w:rsidRPr="009815C4">
        <w:rPr>
          <w:noProof/>
        </w:rPr>
        <w:t>.</w:t>
      </w:r>
    </w:p>
    <w:p w14:paraId="58342AD4" w14:textId="77777777" w:rsidR="009815C4" w:rsidRPr="009815C4" w:rsidRDefault="009815C4" w:rsidP="009815C4">
      <w:pPr>
        <w:pStyle w:val="EndNoteBibliography"/>
        <w:rPr>
          <w:noProof/>
        </w:rPr>
      </w:pPr>
    </w:p>
    <w:p w14:paraId="367464B6" w14:textId="00B4325C" w:rsidR="009815C4" w:rsidRPr="009815C4" w:rsidRDefault="009815C4" w:rsidP="009815C4">
      <w:pPr>
        <w:pStyle w:val="EndNoteBibliography"/>
        <w:ind w:left="720" w:hanging="720"/>
        <w:rPr>
          <w:noProof/>
        </w:rPr>
      </w:pPr>
      <w:r w:rsidRPr="009815C4">
        <w:rPr>
          <w:noProof/>
        </w:rPr>
        <w:t xml:space="preserve">Flaherty, K. T., et al. 2012. "Improved Survival with Mek Inhibition in Braf-Mutated Melanoma." </w:t>
      </w:r>
      <w:r w:rsidRPr="009815C4">
        <w:rPr>
          <w:i/>
          <w:noProof/>
        </w:rPr>
        <w:t>N Engl J Med</w:t>
      </w:r>
      <w:r w:rsidRPr="009815C4">
        <w:rPr>
          <w:noProof/>
        </w:rPr>
        <w:t xml:space="preserve"> 367, no. 2 (Jul): 107-14. </w:t>
      </w:r>
      <w:hyperlink r:id="rId93" w:history="1">
        <w:r w:rsidRPr="009815C4">
          <w:rPr>
            <w:rStyle w:val="Hyperlink"/>
            <w:rFonts w:ascii="Times New Roman" w:eastAsiaTheme="minorEastAsia" w:hAnsi="Times New Roman" w:cs="Times New Roman"/>
            <w:noProof/>
            <w:kern w:val="0"/>
          </w:rPr>
          <w:t>http://dx.doi.org/10.1056/NEJMoa1203421</w:t>
        </w:r>
      </w:hyperlink>
      <w:r w:rsidRPr="009815C4">
        <w:rPr>
          <w:noProof/>
        </w:rPr>
        <w:t>.</w:t>
      </w:r>
    </w:p>
    <w:p w14:paraId="367EA7BB" w14:textId="77777777" w:rsidR="009815C4" w:rsidRPr="009815C4" w:rsidRDefault="009815C4" w:rsidP="009815C4">
      <w:pPr>
        <w:pStyle w:val="EndNoteBibliography"/>
        <w:rPr>
          <w:noProof/>
        </w:rPr>
      </w:pPr>
    </w:p>
    <w:p w14:paraId="6DABA1AB" w14:textId="77777777" w:rsidR="009815C4" w:rsidRPr="009815C4" w:rsidRDefault="009815C4" w:rsidP="009815C4">
      <w:pPr>
        <w:pStyle w:val="EndNoteBibliography"/>
        <w:ind w:left="720" w:hanging="720"/>
        <w:rPr>
          <w:noProof/>
        </w:rPr>
      </w:pPr>
      <w:r w:rsidRPr="009815C4">
        <w:rPr>
          <w:noProof/>
        </w:rPr>
        <w:t xml:space="preserve">Freund, Yoav, and Robert E. Schapire. 1999. </w:t>
      </w:r>
      <w:r w:rsidRPr="009815C4">
        <w:rPr>
          <w:i/>
          <w:noProof/>
        </w:rPr>
        <w:t>A Short Introduction to Boosting</w:t>
      </w:r>
      <w:r w:rsidRPr="009815C4">
        <w:rPr>
          <w:noProof/>
        </w:rPr>
        <w:t>. Vol. 14(5):771-780: Journal of Japanese Society for Artificial Intelligence.</w:t>
      </w:r>
    </w:p>
    <w:p w14:paraId="22D09E4D" w14:textId="77777777" w:rsidR="009815C4" w:rsidRPr="009815C4" w:rsidRDefault="009815C4" w:rsidP="009815C4">
      <w:pPr>
        <w:pStyle w:val="EndNoteBibliography"/>
        <w:rPr>
          <w:noProof/>
        </w:rPr>
      </w:pPr>
    </w:p>
    <w:p w14:paraId="60B32D34" w14:textId="0A4C89D5" w:rsidR="009815C4" w:rsidRPr="009815C4" w:rsidRDefault="009815C4" w:rsidP="009815C4">
      <w:pPr>
        <w:pStyle w:val="EndNoteBibliography"/>
        <w:ind w:left="720" w:hanging="720"/>
        <w:rPr>
          <w:noProof/>
        </w:rPr>
      </w:pPr>
      <w:r w:rsidRPr="009815C4">
        <w:rPr>
          <w:noProof/>
        </w:rPr>
        <w:t xml:space="preserve">Gambacorti-Passerini, C., and R. Piazza. 2015. "Imatinib--a New Tyrosine Kinase Inhibitor for First-Line Treatment of Chronic Myeloid Leukemia in 2015." </w:t>
      </w:r>
      <w:r w:rsidRPr="009815C4">
        <w:rPr>
          <w:i/>
          <w:noProof/>
        </w:rPr>
        <w:t>JAMA Oncol</w:t>
      </w:r>
      <w:r w:rsidRPr="009815C4">
        <w:rPr>
          <w:noProof/>
        </w:rPr>
        <w:t xml:space="preserve"> 1, no. 2 (May): 143-4. </w:t>
      </w:r>
      <w:hyperlink r:id="rId94" w:history="1">
        <w:r w:rsidRPr="009815C4">
          <w:rPr>
            <w:rStyle w:val="Hyperlink"/>
            <w:rFonts w:ascii="Times New Roman" w:eastAsiaTheme="minorEastAsia" w:hAnsi="Times New Roman" w:cs="Times New Roman"/>
            <w:noProof/>
            <w:kern w:val="0"/>
          </w:rPr>
          <w:t>http://dx.doi.org/10.1001/jamaoncol.2015.50</w:t>
        </w:r>
      </w:hyperlink>
      <w:r w:rsidRPr="009815C4">
        <w:rPr>
          <w:noProof/>
        </w:rPr>
        <w:t>.</w:t>
      </w:r>
    </w:p>
    <w:p w14:paraId="4A9CD875" w14:textId="77777777" w:rsidR="009815C4" w:rsidRPr="009815C4" w:rsidRDefault="009815C4" w:rsidP="009815C4">
      <w:pPr>
        <w:pStyle w:val="EndNoteBibliography"/>
        <w:rPr>
          <w:noProof/>
        </w:rPr>
      </w:pPr>
    </w:p>
    <w:p w14:paraId="59D7B1B0" w14:textId="6F450CB6" w:rsidR="009815C4" w:rsidRPr="009815C4" w:rsidRDefault="009815C4" w:rsidP="009815C4">
      <w:pPr>
        <w:pStyle w:val="EndNoteBibliography"/>
        <w:ind w:left="720" w:hanging="720"/>
        <w:rPr>
          <w:noProof/>
        </w:rPr>
      </w:pPr>
      <w:r w:rsidRPr="009815C4">
        <w:rPr>
          <w:noProof/>
        </w:rPr>
        <w:t xml:space="preserve">Garnett, M. J., et al. 2012. "Systematic Identification of Genomic Markers of Drug Sensitivity in Cancer Cells." </w:t>
      </w:r>
      <w:r w:rsidRPr="009815C4">
        <w:rPr>
          <w:i/>
          <w:noProof/>
        </w:rPr>
        <w:t>Nature</w:t>
      </w:r>
      <w:r w:rsidRPr="009815C4">
        <w:rPr>
          <w:noProof/>
        </w:rPr>
        <w:t xml:space="preserve"> 483, no. 7391 (Mar): 570-5. </w:t>
      </w:r>
      <w:hyperlink r:id="rId95" w:history="1">
        <w:r w:rsidRPr="009815C4">
          <w:rPr>
            <w:rStyle w:val="Hyperlink"/>
            <w:rFonts w:ascii="Times New Roman" w:eastAsiaTheme="minorEastAsia" w:hAnsi="Times New Roman" w:cs="Times New Roman"/>
            <w:noProof/>
            <w:kern w:val="0"/>
          </w:rPr>
          <w:t>http://dx.doi.org/10.1038/nature11005</w:t>
        </w:r>
      </w:hyperlink>
      <w:r w:rsidRPr="009815C4">
        <w:rPr>
          <w:noProof/>
        </w:rPr>
        <w:t>.</w:t>
      </w:r>
    </w:p>
    <w:p w14:paraId="21CD7E98" w14:textId="77777777" w:rsidR="009815C4" w:rsidRPr="009815C4" w:rsidRDefault="009815C4" w:rsidP="009815C4">
      <w:pPr>
        <w:pStyle w:val="EndNoteBibliography"/>
        <w:rPr>
          <w:noProof/>
        </w:rPr>
      </w:pPr>
    </w:p>
    <w:p w14:paraId="7598C4DD" w14:textId="46CB3345" w:rsidR="009815C4" w:rsidRPr="009815C4" w:rsidRDefault="009815C4" w:rsidP="009815C4">
      <w:pPr>
        <w:pStyle w:val="EndNoteBibliography"/>
        <w:ind w:left="720" w:hanging="720"/>
        <w:rPr>
          <w:noProof/>
        </w:rPr>
      </w:pPr>
      <w:r w:rsidRPr="009815C4">
        <w:rPr>
          <w:noProof/>
        </w:rPr>
        <w:t xml:space="preserve">Geeleher, P., N. J. Cox, and R. S. Huang. 2014. "Clinical Drug Response Can Be Predicted Using Baseline Gene Expression Levels and in Vitro Drug Sensitivity in Cell Lines." </w:t>
      </w:r>
      <w:r w:rsidRPr="009815C4">
        <w:rPr>
          <w:i/>
          <w:noProof/>
        </w:rPr>
        <w:t>Genome Biol</w:t>
      </w:r>
      <w:r w:rsidRPr="009815C4">
        <w:rPr>
          <w:noProof/>
        </w:rPr>
        <w:t xml:space="preserve"> 15, no. 3: R47. </w:t>
      </w:r>
      <w:hyperlink r:id="rId96" w:history="1">
        <w:r w:rsidRPr="009815C4">
          <w:rPr>
            <w:rStyle w:val="Hyperlink"/>
            <w:rFonts w:ascii="Times New Roman" w:eastAsiaTheme="minorEastAsia" w:hAnsi="Times New Roman" w:cs="Times New Roman"/>
            <w:noProof/>
            <w:kern w:val="0"/>
          </w:rPr>
          <w:t>http://dx.doi.org/10.1186/gb-2014-15-3-r47</w:t>
        </w:r>
      </w:hyperlink>
      <w:r w:rsidRPr="009815C4">
        <w:rPr>
          <w:noProof/>
        </w:rPr>
        <w:t>.</w:t>
      </w:r>
    </w:p>
    <w:p w14:paraId="29B0340E" w14:textId="77777777" w:rsidR="009815C4" w:rsidRPr="009815C4" w:rsidRDefault="009815C4" w:rsidP="009815C4">
      <w:pPr>
        <w:pStyle w:val="EndNoteBibliography"/>
        <w:rPr>
          <w:noProof/>
        </w:rPr>
      </w:pPr>
    </w:p>
    <w:p w14:paraId="41E02675" w14:textId="77777777" w:rsidR="009815C4" w:rsidRPr="009815C4" w:rsidRDefault="009815C4" w:rsidP="009815C4">
      <w:pPr>
        <w:pStyle w:val="EndNoteBibliography"/>
        <w:ind w:left="720" w:hanging="720"/>
        <w:rPr>
          <w:noProof/>
        </w:rPr>
      </w:pPr>
      <w:r w:rsidRPr="009815C4">
        <w:rPr>
          <w:noProof/>
        </w:rPr>
        <w:t xml:space="preserve">Gordon, L. I. 2016. "Precision Monitoring by Next-Generation Sequencing in Lymphoma: Circulating Tumor Dna as a New Biomarker." </w:t>
      </w:r>
      <w:r w:rsidRPr="009815C4">
        <w:rPr>
          <w:i/>
          <w:noProof/>
        </w:rPr>
        <w:t>Oncology (Williston Park)</w:t>
      </w:r>
      <w:r w:rsidRPr="009815C4">
        <w:rPr>
          <w:noProof/>
        </w:rPr>
        <w:t xml:space="preserve"> 30, no. 8 (Aug).</w:t>
      </w:r>
    </w:p>
    <w:p w14:paraId="064596F2" w14:textId="77777777" w:rsidR="009815C4" w:rsidRPr="009815C4" w:rsidRDefault="009815C4" w:rsidP="009815C4">
      <w:pPr>
        <w:pStyle w:val="EndNoteBibliography"/>
        <w:rPr>
          <w:noProof/>
        </w:rPr>
      </w:pPr>
    </w:p>
    <w:p w14:paraId="115CB06A" w14:textId="77777777" w:rsidR="009815C4" w:rsidRPr="009815C4" w:rsidRDefault="009815C4" w:rsidP="009815C4">
      <w:pPr>
        <w:pStyle w:val="EndNoteBibliography"/>
        <w:ind w:left="720" w:hanging="720"/>
        <w:rPr>
          <w:noProof/>
        </w:rPr>
      </w:pPr>
      <w:r w:rsidRPr="009815C4">
        <w:rPr>
          <w:noProof/>
        </w:rPr>
        <w:t xml:space="preserve">Griffiths AJF, Gelbart WM, Miller JH. 1999. </w:t>
      </w:r>
      <w:r w:rsidRPr="009815C4">
        <w:rPr>
          <w:i/>
          <w:noProof/>
        </w:rPr>
        <w:t>Chromosomal Rearrangements</w:t>
      </w:r>
      <w:r w:rsidRPr="009815C4">
        <w:rPr>
          <w:noProof/>
        </w:rPr>
        <w:t xml:space="preserve">. New York: </w:t>
      </w:r>
      <w:r w:rsidRPr="009815C4">
        <w:rPr>
          <w:noProof/>
        </w:rPr>
        <w:lastRenderedPageBreak/>
        <w:t>W. H. Freeman: Modern Genetic Analysis.</w:t>
      </w:r>
    </w:p>
    <w:p w14:paraId="163A3A40" w14:textId="77777777" w:rsidR="009815C4" w:rsidRPr="009815C4" w:rsidRDefault="009815C4" w:rsidP="009815C4">
      <w:pPr>
        <w:pStyle w:val="EndNoteBibliography"/>
        <w:rPr>
          <w:noProof/>
        </w:rPr>
      </w:pPr>
    </w:p>
    <w:p w14:paraId="7A733E76" w14:textId="77777777" w:rsidR="009815C4" w:rsidRPr="009815C4" w:rsidRDefault="009815C4" w:rsidP="009815C4">
      <w:pPr>
        <w:pStyle w:val="EndNoteBibliography"/>
        <w:ind w:left="720" w:hanging="720"/>
        <w:rPr>
          <w:noProof/>
        </w:rPr>
      </w:pPr>
      <w:r w:rsidRPr="009815C4">
        <w:rPr>
          <w:noProof/>
        </w:rPr>
        <w:t>Gönen, M., and E. Alpaydin. 2011.</w:t>
      </w:r>
      <w:r w:rsidRPr="009815C4">
        <w:rPr>
          <w:i/>
          <w:noProof/>
        </w:rPr>
        <w:t>   Multiple Kernel Learning Algorithms</w:t>
      </w:r>
      <w:r w:rsidRPr="009815C4">
        <w:rPr>
          <w:noProof/>
        </w:rPr>
        <w:t>. 12 vols.: Mach. Learn. Res.</w:t>
      </w:r>
    </w:p>
    <w:p w14:paraId="7B1DEB90" w14:textId="77777777" w:rsidR="009815C4" w:rsidRPr="009815C4" w:rsidRDefault="009815C4" w:rsidP="009815C4">
      <w:pPr>
        <w:pStyle w:val="EndNoteBibliography"/>
        <w:rPr>
          <w:noProof/>
        </w:rPr>
      </w:pPr>
    </w:p>
    <w:p w14:paraId="33A2EB1E" w14:textId="349F69F4" w:rsidR="009815C4" w:rsidRPr="009815C4" w:rsidRDefault="009815C4" w:rsidP="009815C4">
      <w:pPr>
        <w:pStyle w:val="EndNoteBibliography"/>
        <w:ind w:left="720" w:hanging="720"/>
        <w:rPr>
          <w:noProof/>
        </w:rPr>
      </w:pPr>
      <w:r w:rsidRPr="009815C4">
        <w:rPr>
          <w:noProof/>
        </w:rPr>
        <w:t xml:space="preserve">Haibe-Kains, B., et al. 2013. "Inconsistency in Large Pharmacogenomic Studies." </w:t>
      </w:r>
      <w:r w:rsidRPr="009815C4">
        <w:rPr>
          <w:i/>
          <w:noProof/>
        </w:rPr>
        <w:t>Nature</w:t>
      </w:r>
      <w:r w:rsidRPr="009815C4">
        <w:rPr>
          <w:noProof/>
        </w:rPr>
        <w:t xml:space="preserve"> 504, no. 7480 (Dec): 389-93. </w:t>
      </w:r>
      <w:hyperlink r:id="rId97" w:history="1">
        <w:r w:rsidRPr="009815C4">
          <w:rPr>
            <w:rStyle w:val="Hyperlink"/>
            <w:rFonts w:ascii="Times New Roman" w:eastAsiaTheme="minorEastAsia" w:hAnsi="Times New Roman" w:cs="Times New Roman"/>
            <w:noProof/>
            <w:kern w:val="0"/>
          </w:rPr>
          <w:t>http://dx.doi.org/10.1038/nature12831</w:t>
        </w:r>
      </w:hyperlink>
      <w:r w:rsidRPr="009815C4">
        <w:rPr>
          <w:noProof/>
        </w:rPr>
        <w:t>.</w:t>
      </w:r>
    </w:p>
    <w:p w14:paraId="27018C99" w14:textId="77777777" w:rsidR="009815C4" w:rsidRPr="009815C4" w:rsidRDefault="009815C4" w:rsidP="009815C4">
      <w:pPr>
        <w:pStyle w:val="EndNoteBibliography"/>
        <w:rPr>
          <w:noProof/>
        </w:rPr>
      </w:pPr>
    </w:p>
    <w:p w14:paraId="7ED2E7D9" w14:textId="425E00B2" w:rsidR="009815C4" w:rsidRPr="009815C4" w:rsidRDefault="009815C4" w:rsidP="009815C4">
      <w:pPr>
        <w:pStyle w:val="EndNoteBibliography"/>
        <w:ind w:left="720" w:hanging="720"/>
        <w:rPr>
          <w:noProof/>
        </w:rPr>
      </w:pPr>
      <w:r w:rsidRPr="009815C4">
        <w:rPr>
          <w:noProof/>
        </w:rPr>
        <w:t xml:space="preserve">Haider, S., et al. 2015. "A Copula Based Approach for Design of Multivariate Random Forests for Drug Sensitivity Prediction." </w:t>
      </w:r>
      <w:r w:rsidRPr="009815C4">
        <w:rPr>
          <w:i/>
          <w:noProof/>
        </w:rPr>
        <w:t>PLoS One</w:t>
      </w:r>
      <w:r w:rsidRPr="009815C4">
        <w:rPr>
          <w:noProof/>
        </w:rPr>
        <w:t xml:space="preserve"> 10, no. 12: e0144490. </w:t>
      </w:r>
      <w:hyperlink r:id="rId98" w:history="1">
        <w:r w:rsidRPr="009815C4">
          <w:rPr>
            <w:rStyle w:val="Hyperlink"/>
            <w:rFonts w:ascii="Times New Roman" w:eastAsiaTheme="minorEastAsia" w:hAnsi="Times New Roman" w:cs="Times New Roman"/>
            <w:noProof/>
            <w:kern w:val="0"/>
          </w:rPr>
          <w:t>http://dx.doi.org/10.1371/journal.pone.0144490</w:t>
        </w:r>
      </w:hyperlink>
      <w:r w:rsidRPr="009815C4">
        <w:rPr>
          <w:noProof/>
        </w:rPr>
        <w:t>.</w:t>
      </w:r>
    </w:p>
    <w:p w14:paraId="5D105FAC" w14:textId="77777777" w:rsidR="009815C4" w:rsidRPr="009815C4" w:rsidRDefault="009815C4" w:rsidP="009815C4">
      <w:pPr>
        <w:pStyle w:val="EndNoteBibliography"/>
        <w:rPr>
          <w:noProof/>
        </w:rPr>
      </w:pPr>
    </w:p>
    <w:p w14:paraId="3D18763D" w14:textId="77777777" w:rsidR="009815C4" w:rsidRPr="009815C4" w:rsidRDefault="009815C4" w:rsidP="009815C4">
      <w:pPr>
        <w:pStyle w:val="EndNoteBibliography"/>
        <w:ind w:left="720" w:hanging="720"/>
        <w:rPr>
          <w:noProof/>
        </w:rPr>
      </w:pPr>
      <w:r w:rsidRPr="009815C4">
        <w:rPr>
          <w:noProof/>
        </w:rPr>
        <w:t xml:space="preserve">HOWARD, B. D., and I. TESSMAN. 1964. "Identification of the Altered Bases in Mutated Single-Stranded Dna. Ii. In Vivo Mutagenesis by 5-Bromodeoxyuridine and 2-Aminopurine." </w:t>
      </w:r>
      <w:r w:rsidRPr="009815C4">
        <w:rPr>
          <w:i/>
          <w:noProof/>
        </w:rPr>
        <w:t>J Mol Biol</w:t>
      </w:r>
      <w:r w:rsidRPr="009815C4">
        <w:rPr>
          <w:noProof/>
        </w:rPr>
        <w:t xml:space="preserve"> 9 (Aug): 364-71.</w:t>
      </w:r>
    </w:p>
    <w:p w14:paraId="46250847" w14:textId="77777777" w:rsidR="009815C4" w:rsidRPr="009815C4" w:rsidRDefault="009815C4" w:rsidP="009815C4">
      <w:pPr>
        <w:pStyle w:val="EndNoteBibliography"/>
        <w:rPr>
          <w:noProof/>
        </w:rPr>
      </w:pPr>
    </w:p>
    <w:p w14:paraId="500BD6F9" w14:textId="6FA14DEA" w:rsidR="009815C4" w:rsidRPr="009815C4" w:rsidRDefault="009815C4" w:rsidP="009815C4">
      <w:pPr>
        <w:pStyle w:val="EndNoteBibliography"/>
        <w:ind w:left="720" w:hanging="720"/>
        <w:rPr>
          <w:noProof/>
        </w:rPr>
      </w:pPr>
      <w:r w:rsidRPr="009815C4">
        <w:rPr>
          <w:noProof/>
        </w:rPr>
        <w:t xml:space="preserve">Hupé, P., et al. 2004. "Analysis of Array Cgh Data: From Signal Ratio to Gain and Loss of Dna Regions." </w:t>
      </w:r>
      <w:r w:rsidRPr="009815C4">
        <w:rPr>
          <w:i/>
          <w:noProof/>
        </w:rPr>
        <w:t>Bioinformatics</w:t>
      </w:r>
      <w:r w:rsidRPr="009815C4">
        <w:rPr>
          <w:noProof/>
        </w:rPr>
        <w:t xml:space="preserve"> 20, no. 18 (Dec): 3413-22. </w:t>
      </w:r>
      <w:hyperlink r:id="rId99" w:history="1">
        <w:r w:rsidRPr="009815C4">
          <w:rPr>
            <w:rStyle w:val="Hyperlink"/>
            <w:rFonts w:ascii="Times New Roman" w:eastAsiaTheme="minorEastAsia" w:hAnsi="Times New Roman" w:cs="Times New Roman"/>
            <w:noProof/>
            <w:kern w:val="0"/>
          </w:rPr>
          <w:t>http://dx.doi.org/10.1093/bioinformatics/bth418</w:t>
        </w:r>
      </w:hyperlink>
      <w:r w:rsidRPr="009815C4">
        <w:rPr>
          <w:noProof/>
        </w:rPr>
        <w:t>.</w:t>
      </w:r>
    </w:p>
    <w:p w14:paraId="2FC232AE" w14:textId="77777777" w:rsidR="009815C4" w:rsidRPr="009815C4" w:rsidRDefault="009815C4" w:rsidP="009815C4">
      <w:pPr>
        <w:pStyle w:val="EndNoteBibliography"/>
        <w:rPr>
          <w:noProof/>
        </w:rPr>
      </w:pPr>
    </w:p>
    <w:p w14:paraId="726F8500" w14:textId="17583523" w:rsidR="009815C4" w:rsidRPr="009815C4" w:rsidRDefault="009815C4" w:rsidP="009815C4">
      <w:pPr>
        <w:pStyle w:val="EndNoteBibliography"/>
        <w:ind w:left="720" w:hanging="720"/>
        <w:rPr>
          <w:noProof/>
        </w:rPr>
      </w:pPr>
      <w:r w:rsidRPr="009815C4">
        <w:rPr>
          <w:noProof/>
        </w:rPr>
        <w:t xml:space="preserve">Hutchison, C. A. 2007. "Dna Sequencing: Bench to Bedside and Beyond." </w:t>
      </w:r>
      <w:r w:rsidRPr="009815C4">
        <w:rPr>
          <w:i/>
          <w:noProof/>
        </w:rPr>
        <w:t>Nucleic Acids Res</w:t>
      </w:r>
      <w:r w:rsidRPr="009815C4">
        <w:rPr>
          <w:noProof/>
        </w:rPr>
        <w:t xml:space="preserve"> 35, no. 18: 6227-37. </w:t>
      </w:r>
      <w:hyperlink r:id="rId100" w:history="1">
        <w:r w:rsidRPr="009815C4">
          <w:rPr>
            <w:rStyle w:val="Hyperlink"/>
            <w:rFonts w:ascii="Times New Roman" w:eastAsiaTheme="minorEastAsia" w:hAnsi="Times New Roman" w:cs="Times New Roman"/>
            <w:noProof/>
            <w:kern w:val="0"/>
          </w:rPr>
          <w:t>http://dx.doi.org/10.1093/nar/gkm688</w:t>
        </w:r>
      </w:hyperlink>
      <w:r w:rsidRPr="009815C4">
        <w:rPr>
          <w:noProof/>
        </w:rPr>
        <w:t>.</w:t>
      </w:r>
    </w:p>
    <w:p w14:paraId="443B0455" w14:textId="77777777" w:rsidR="009815C4" w:rsidRPr="009815C4" w:rsidRDefault="009815C4" w:rsidP="009815C4">
      <w:pPr>
        <w:pStyle w:val="EndNoteBibliography"/>
        <w:rPr>
          <w:noProof/>
        </w:rPr>
      </w:pPr>
    </w:p>
    <w:p w14:paraId="614C97A4" w14:textId="77777777" w:rsidR="009815C4" w:rsidRPr="009815C4" w:rsidRDefault="009815C4" w:rsidP="009815C4">
      <w:pPr>
        <w:pStyle w:val="EndNoteBibliography"/>
        <w:ind w:left="720" w:hanging="720"/>
        <w:rPr>
          <w:noProof/>
        </w:rPr>
      </w:pPr>
      <w:r w:rsidRPr="009815C4">
        <w:rPr>
          <w:noProof/>
        </w:rPr>
        <w:t xml:space="preserve">Ishwaran, Hemant. 2007. </w:t>
      </w:r>
      <w:r w:rsidRPr="009815C4">
        <w:rPr>
          <w:i/>
          <w:noProof/>
        </w:rPr>
        <w:t>Variable Importance in Binary Regression Trees and Forests</w:t>
      </w:r>
      <w:r w:rsidRPr="009815C4">
        <w:rPr>
          <w:noProof/>
        </w:rPr>
        <w:t>. Vol. Vol. 1 (2007) 519-537: Electronic Journal of Statistics.</w:t>
      </w:r>
    </w:p>
    <w:p w14:paraId="23273884" w14:textId="77777777" w:rsidR="009815C4" w:rsidRPr="009815C4" w:rsidRDefault="009815C4" w:rsidP="009815C4">
      <w:pPr>
        <w:pStyle w:val="EndNoteBibliography"/>
        <w:rPr>
          <w:noProof/>
        </w:rPr>
      </w:pPr>
    </w:p>
    <w:p w14:paraId="22C5E5FB" w14:textId="77777777" w:rsidR="009815C4" w:rsidRPr="009815C4" w:rsidRDefault="009815C4" w:rsidP="009815C4">
      <w:pPr>
        <w:pStyle w:val="EndNoteBibliography"/>
        <w:ind w:left="720" w:hanging="720"/>
        <w:rPr>
          <w:noProof/>
        </w:rPr>
      </w:pPr>
      <w:r w:rsidRPr="009815C4">
        <w:rPr>
          <w:noProof/>
        </w:rPr>
        <w:t xml:space="preserve">Ishwaran, hemant, et al. 2010. </w:t>
      </w:r>
      <w:r w:rsidRPr="009815C4">
        <w:rPr>
          <w:i/>
          <w:noProof/>
        </w:rPr>
        <w:t>High-Dimensional Variable Selection for Survival Data</w:t>
      </w:r>
      <w:r w:rsidRPr="009815C4">
        <w:rPr>
          <w:noProof/>
        </w:rPr>
        <w:t>. Vol. 105: Journal of the American Statistical Association.</w:t>
      </w:r>
    </w:p>
    <w:p w14:paraId="3731FCE5" w14:textId="77777777" w:rsidR="009815C4" w:rsidRPr="009815C4" w:rsidRDefault="009815C4" w:rsidP="009815C4">
      <w:pPr>
        <w:pStyle w:val="EndNoteBibliography"/>
        <w:rPr>
          <w:noProof/>
        </w:rPr>
      </w:pPr>
    </w:p>
    <w:p w14:paraId="08FECF6F" w14:textId="713AC114" w:rsidR="009815C4" w:rsidRPr="009815C4" w:rsidRDefault="009815C4" w:rsidP="009815C4">
      <w:pPr>
        <w:pStyle w:val="EndNoteBibliography"/>
        <w:ind w:left="720" w:hanging="720"/>
        <w:rPr>
          <w:noProof/>
        </w:rPr>
      </w:pPr>
      <w:r w:rsidRPr="009815C4">
        <w:rPr>
          <w:noProof/>
        </w:rPr>
        <w:t xml:space="preserve">Jokinen, E., and J. P. Koivunen. 2015. "Mek and Pi3k Inhibition in Solid Tumors: Rationale and Evidence to Date." </w:t>
      </w:r>
      <w:r w:rsidRPr="009815C4">
        <w:rPr>
          <w:i/>
          <w:noProof/>
        </w:rPr>
        <w:t>Ther Adv Med Oncol</w:t>
      </w:r>
      <w:r w:rsidRPr="009815C4">
        <w:rPr>
          <w:noProof/>
        </w:rPr>
        <w:t xml:space="preserve"> 7, no. 3 (May): 170-80. </w:t>
      </w:r>
      <w:hyperlink r:id="rId101" w:history="1">
        <w:r w:rsidRPr="009815C4">
          <w:rPr>
            <w:rStyle w:val="Hyperlink"/>
            <w:rFonts w:ascii="Times New Roman" w:eastAsiaTheme="minorEastAsia" w:hAnsi="Times New Roman" w:cs="Times New Roman"/>
            <w:noProof/>
            <w:kern w:val="0"/>
          </w:rPr>
          <w:t>http://dx.doi.org/10.1177/1758834015571111</w:t>
        </w:r>
      </w:hyperlink>
      <w:r w:rsidRPr="009815C4">
        <w:rPr>
          <w:noProof/>
        </w:rPr>
        <w:t>.</w:t>
      </w:r>
    </w:p>
    <w:p w14:paraId="703807ED" w14:textId="77777777" w:rsidR="009815C4" w:rsidRPr="009815C4" w:rsidRDefault="009815C4" w:rsidP="009815C4">
      <w:pPr>
        <w:pStyle w:val="EndNoteBibliography"/>
        <w:rPr>
          <w:noProof/>
        </w:rPr>
      </w:pPr>
    </w:p>
    <w:p w14:paraId="5E9BCF9F" w14:textId="77777777" w:rsidR="009815C4" w:rsidRPr="009815C4" w:rsidRDefault="009815C4" w:rsidP="009815C4">
      <w:pPr>
        <w:pStyle w:val="EndNoteBibliography"/>
        <w:ind w:left="720" w:hanging="720"/>
        <w:rPr>
          <w:noProof/>
        </w:rPr>
      </w:pPr>
      <w:r w:rsidRPr="009815C4">
        <w:rPr>
          <w:noProof/>
        </w:rPr>
        <w:lastRenderedPageBreak/>
        <w:t xml:space="preserve">Jolliffe, I.T. 1986. </w:t>
      </w:r>
      <w:r w:rsidRPr="009815C4">
        <w:rPr>
          <w:i/>
          <w:noProof/>
        </w:rPr>
        <w:t>A Tutorial on Principal Components Analysis</w:t>
      </w:r>
      <w:r w:rsidRPr="009815C4">
        <w:rPr>
          <w:noProof/>
        </w:rPr>
        <w:t>: Springer-Verlag.</w:t>
      </w:r>
    </w:p>
    <w:p w14:paraId="2C7DCC66" w14:textId="77777777" w:rsidR="009815C4" w:rsidRPr="009815C4" w:rsidRDefault="009815C4" w:rsidP="009815C4">
      <w:pPr>
        <w:pStyle w:val="EndNoteBibliography"/>
        <w:rPr>
          <w:noProof/>
        </w:rPr>
      </w:pPr>
    </w:p>
    <w:p w14:paraId="3C25AF74" w14:textId="32A7A670" w:rsidR="009815C4" w:rsidRPr="009815C4" w:rsidRDefault="009815C4" w:rsidP="009815C4">
      <w:pPr>
        <w:pStyle w:val="EndNoteBibliography"/>
        <w:ind w:left="720" w:hanging="720"/>
        <w:rPr>
          <w:noProof/>
        </w:rPr>
      </w:pPr>
      <w:r w:rsidRPr="009815C4">
        <w:rPr>
          <w:noProof/>
        </w:rPr>
        <w:t xml:space="preserve">Jovelet, C., et al. 2016. "Circulating Cell-Free Tumor Dna Analysis of 50 Genes by Next-Generation Sequencing in the Prospective Moscato Trial." </w:t>
      </w:r>
      <w:r w:rsidRPr="009815C4">
        <w:rPr>
          <w:i/>
          <w:noProof/>
        </w:rPr>
        <w:t>Clin Cancer Res</w:t>
      </w:r>
      <w:r w:rsidRPr="009815C4">
        <w:rPr>
          <w:noProof/>
        </w:rPr>
        <w:t xml:space="preserve"> 22, no. 12 (Jun): 2960-8. </w:t>
      </w:r>
      <w:hyperlink r:id="rId102" w:history="1">
        <w:r w:rsidRPr="009815C4">
          <w:rPr>
            <w:rStyle w:val="Hyperlink"/>
            <w:rFonts w:ascii="Times New Roman" w:eastAsiaTheme="minorEastAsia" w:hAnsi="Times New Roman" w:cs="Times New Roman"/>
            <w:noProof/>
            <w:kern w:val="0"/>
          </w:rPr>
          <w:t>http://dx.doi.org/10.1158/1078-0432.CCR-15-2470</w:t>
        </w:r>
      </w:hyperlink>
      <w:r w:rsidRPr="009815C4">
        <w:rPr>
          <w:noProof/>
        </w:rPr>
        <w:t>.</w:t>
      </w:r>
    </w:p>
    <w:p w14:paraId="0F34DF4C" w14:textId="77777777" w:rsidR="009815C4" w:rsidRPr="009815C4" w:rsidRDefault="009815C4" w:rsidP="009815C4">
      <w:pPr>
        <w:pStyle w:val="EndNoteBibliography"/>
        <w:rPr>
          <w:noProof/>
        </w:rPr>
      </w:pPr>
    </w:p>
    <w:p w14:paraId="5D70738E" w14:textId="4E27986A" w:rsidR="009815C4" w:rsidRPr="009815C4" w:rsidRDefault="009815C4" w:rsidP="009815C4">
      <w:pPr>
        <w:pStyle w:val="EndNoteBibliography"/>
        <w:ind w:left="720" w:hanging="720"/>
        <w:rPr>
          <w:noProof/>
        </w:rPr>
      </w:pPr>
      <w:r w:rsidRPr="009815C4">
        <w:rPr>
          <w:noProof/>
        </w:rPr>
        <w:t xml:space="preserve">Kaelin, W. G. 2005. "The Concept of Synthetic Lethality in the Context of Anticancer Therapy." </w:t>
      </w:r>
      <w:r w:rsidRPr="009815C4">
        <w:rPr>
          <w:i/>
          <w:noProof/>
        </w:rPr>
        <w:t>Nat Rev Cancer</w:t>
      </w:r>
      <w:r w:rsidRPr="009815C4">
        <w:rPr>
          <w:noProof/>
        </w:rPr>
        <w:t xml:space="preserve"> 5, no. 9 (Sep): 689-98. </w:t>
      </w:r>
      <w:hyperlink r:id="rId103" w:history="1">
        <w:r w:rsidRPr="009815C4">
          <w:rPr>
            <w:rStyle w:val="Hyperlink"/>
            <w:rFonts w:ascii="Times New Roman" w:eastAsiaTheme="minorEastAsia" w:hAnsi="Times New Roman" w:cs="Times New Roman"/>
            <w:noProof/>
            <w:kern w:val="0"/>
          </w:rPr>
          <w:t>http://dx.doi.org/10.1038/nrc1691</w:t>
        </w:r>
      </w:hyperlink>
      <w:r w:rsidRPr="009815C4">
        <w:rPr>
          <w:noProof/>
        </w:rPr>
        <w:t>.</w:t>
      </w:r>
    </w:p>
    <w:p w14:paraId="3AC4DF4A" w14:textId="77777777" w:rsidR="009815C4" w:rsidRPr="009815C4" w:rsidRDefault="009815C4" w:rsidP="009815C4">
      <w:pPr>
        <w:pStyle w:val="EndNoteBibliography"/>
        <w:rPr>
          <w:noProof/>
        </w:rPr>
      </w:pPr>
    </w:p>
    <w:p w14:paraId="5F7728F4" w14:textId="1014471C" w:rsidR="009815C4" w:rsidRPr="009815C4" w:rsidRDefault="009815C4" w:rsidP="009815C4">
      <w:pPr>
        <w:pStyle w:val="EndNoteBibliography"/>
        <w:ind w:left="720" w:hanging="720"/>
        <w:rPr>
          <w:noProof/>
        </w:rPr>
      </w:pPr>
      <w:r w:rsidRPr="009815C4">
        <w:rPr>
          <w:noProof/>
        </w:rPr>
        <w:t xml:space="preserve">Kandoth, C., et al. 2013. "Mutational Landscape and Significance across 12 Major Cancer Types." </w:t>
      </w:r>
      <w:r w:rsidRPr="009815C4">
        <w:rPr>
          <w:i/>
          <w:noProof/>
        </w:rPr>
        <w:t>Nature</w:t>
      </w:r>
      <w:r w:rsidRPr="009815C4">
        <w:rPr>
          <w:noProof/>
        </w:rPr>
        <w:t xml:space="preserve"> 502, no. 7471 (Oct): 333-9. </w:t>
      </w:r>
      <w:hyperlink r:id="rId104" w:history="1">
        <w:r w:rsidRPr="009815C4">
          <w:rPr>
            <w:rStyle w:val="Hyperlink"/>
            <w:rFonts w:ascii="Times New Roman" w:eastAsiaTheme="minorEastAsia" w:hAnsi="Times New Roman" w:cs="Times New Roman"/>
            <w:noProof/>
            <w:kern w:val="0"/>
          </w:rPr>
          <w:t>http://dx.doi.org/10.1038/nature12634</w:t>
        </w:r>
      </w:hyperlink>
      <w:r w:rsidRPr="009815C4">
        <w:rPr>
          <w:noProof/>
        </w:rPr>
        <w:t>.</w:t>
      </w:r>
    </w:p>
    <w:p w14:paraId="1A352435" w14:textId="77777777" w:rsidR="009815C4" w:rsidRPr="009815C4" w:rsidRDefault="009815C4" w:rsidP="009815C4">
      <w:pPr>
        <w:pStyle w:val="EndNoteBibliography"/>
        <w:rPr>
          <w:noProof/>
        </w:rPr>
      </w:pPr>
    </w:p>
    <w:p w14:paraId="6EB259DC" w14:textId="58304098" w:rsidR="009815C4" w:rsidRPr="009815C4" w:rsidRDefault="009815C4" w:rsidP="009815C4">
      <w:pPr>
        <w:pStyle w:val="EndNoteBibliography"/>
        <w:ind w:left="720" w:hanging="720"/>
        <w:rPr>
          <w:noProof/>
        </w:rPr>
      </w:pPr>
      <w:r w:rsidRPr="009815C4">
        <w:rPr>
          <w:noProof/>
        </w:rPr>
        <w:t xml:space="preserve">Kim, D., et al. 2013. "Tophat2: Accurate Alignment of Transcriptomes in the Presence of Insertions, Deletions and Gene Fusions." </w:t>
      </w:r>
      <w:r w:rsidRPr="009815C4">
        <w:rPr>
          <w:i/>
          <w:noProof/>
        </w:rPr>
        <w:t>Genome Biol</w:t>
      </w:r>
      <w:r w:rsidRPr="009815C4">
        <w:rPr>
          <w:noProof/>
        </w:rPr>
        <w:t xml:space="preserve"> 14, no. 4: R36. </w:t>
      </w:r>
      <w:hyperlink r:id="rId105" w:history="1">
        <w:r w:rsidRPr="009815C4">
          <w:rPr>
            <w:rStyle w:val="Hyperlink"/>
            <w:rFonts w:ascii="Times New Roman" w:eastAsiaTheme="minorEastAsia" w:hAnsi="Times New Roman" w:cs="Times New Roman"/>
            <w:noProof/>
            <w:kern w:val="0"/>
          </w:rPr>
          <w:t>http://dx.doi.org/10.1186/gb-2013-14-4-r36</w:t>
        </w:r>
      </w:hyperlink>
      <w:r w:rsidRPr="009815C4">
        <w:rPr>
          <w:noProof/>
        </w:rPr>
        <w:t>.</w:t>
      </w:r>
    </w:p>
    <w:p w14:paraId="45B9EB57" w14:textId="77777777" w:rsidR="009815C4" w:rsidRPr="009815C4" w:rsidRDefault="009815C4" w:rsidP="009815C4">
      <w:pPr>
        <w:pStyle w:val="EndNoteBibliography"/>
        <w:rPr>
          <w:noProof/>
        </w:rPr>
      </w:pPr>
    </w:p>
    <w:p w14:paraId="45C9B04F" w14:textId="1183DC8E" w:rsidR="009815C4" w:rsidRPr="009815C4" w:rsidRDefault="009815C4" w:rsidP="009815C4">
      <w:pPr>
        <w:pStyle w:val="EndNoteBibliography"/>
        <w:ind w:left="720" w:hanging="720"/>
        <w:rPr>
          <w:noProof/>
        </w:rPr>
      </w:pPr>
      <w:r w:rsidRPr="009815C4">
        <w:rPr>
          <w:noProof/>
        </w:rPr>
        <w:t xml:space="preserve">Koboldt, D. C., et al. 2012. "Varscan 2: Somatic Mutation and Copy Number Alteration Discovery in Cancer by Exome Sequencing." </w:t>
      </w:r>
      <w:r w:rsidRPr="009815C4">
        <w:rPr>
          <w:i/>
          <w:noProof/>
        </w:rPr>
        <w:t>Genome Res</w:t>
      </w:r>
      <w:r w:rsidRPr="009815C4">
        <w:rPr>
          <w:noProof/>
        </w:rPr>
        <w:t xml:space="preserve"> 22, no. 3 (Mar): 568-76. </w:t>
      </w:r>
      <w:hyperlink r:id="rId106" w:history="1">
        <w:r w:rsidRPr="009815C4">
          <w:rPr>
            <w:rStyle w:val="Hyperlink"/>
            <w:rFonts w:ascii="Times New Roman" w:eastAsiaTheme="minorEastAsia" w:hAnsi="Times New Roman" w:cs="Times New Roman"/>
            <w:noProof/>
            <w:kern w:val="0"/>
          </w:rPr>
          <w:t>http://dx.doi.org/10.1101/gr.129684.111</w:t>
        </w:r>
      </w:hyperlink>
      <w:r w:rsidRPr="009815C4">
        <w:rPr>
          <w:noProof/>
        </w:rPr>
        <w:t>.</w:t>
      </w:r>
    </w:p>
    <w:p w14:paraId="20481703" w14:textId="77777777" w:rsidR="009815C4" w:rsidRPr="009815C4" w:rsidRDefault="009815C4" w:rsidP="009815C4">
      <w:pPr>
        <w:pStyle w:val="EndNoteBibliography"/>
        <w:rPr>
          <w:noProof/>
        </w:rPr>
      </w:pPr>
    </w:p>
    <w:p w14:paraId="10751A75" w14:textId="5461B873" w:rsidR="009815C4" w:rsidRPr="009815C4" w:rsidRDefault="009815C4" w:rsidP="009815C4">
      <w:pPr>
        <w:pStyle w:val="EndNoteBibliography"/>
        <w:ind w:left="720" w:hanging="720"/>
        <w:rPr>
          <w:noProof/>
        </w:rPr>
      </w:pPr>
      <w:r w:rsidRPr="009815C4">
        <w:rPr>
          <w:noProof/>
        </w:rPr>
        <w:t xml:space="preserve">Larkin, J., et al. 2014. "Combined Vemurafenib and Cobimetinib in Braf-Mutated Melanoma." </w:t>
      </w:r>
      <w:r w:rsidRPr="009815C4">
        <w:rPr>
          <w:i/>
          <w:noProof/>
        </w:rPr>
        <w:t>N Engl J Med</w:t>
      </w:r>
      <w:r w:rsidRPr="009815C4">
        <w:rPr>
          <w:noProof/>
        </w:rPr>
        <w:t xml:space="preserve"> 371, no. 20 (Nov): 1867-76. </w:t>
      </w:r>
      <w:hyperlink r:id="rId107" w:history="1">
        <w:r w:rsidRPr="009815C4">
          <w:rPr>
            <w:rStyle w:val="Hyperlink"/>
            <w:rFonts w:ascii="Times New Roman" w:eastAsiaTheme="minorEastAsia" w:hAnsi="Times New Roman" w:cs="Times New Roman"/>
            <w:noProof/>
            <w:kern w:val="0"/>
          </w:rPr>
          <w:t>http://dx.doi.org/10.1056/NEJMoa1408868</w:t>
        </w:r>
      </w:hyperlink>
      <w:r w:rsidRPr="009815C4">
        <w:rPr>
          <w:noProof/>
        </w:rPr>
        <w:t>.</w:t>
      </w:r>
    </w:p>
    <w:p w14:paraId="38BCE03A" w14:textId="77777777" w:rsidR="009815C4" w:rsidRPr="009815C4" w:rsidRDefault="009815C4" w:rsidP="009815C4">
      <w:pPr>
        <w:pStyle w:val="EndNoteBibliography"/>
        <w:rPr>
          <w:noProof/>
        </w:rPr>
      </w:pPr>
    </w:p>
    <w:p w14:paraId="4FDE6247" w14:textId="3E09E957" w:rsidR="009815C4" w:rsidRPr="009815C4" w:rsidRDefault="009815C4" w:rsidP="009815C4">
      <w:pPr>
        <w:pStyle w:val="EndNoteBibliography"/>
        <w:ind w:left="720" w:hanging="720"/>
        <w:rPr>
          <w:noProof/>
        </w:rPr>
      </w:pPr>
      <w:r w:rsidRPr="009815C4">
        <w:rPr>
          <w:noProof/>
        </w:rPr>
        <w:t xml:space="preserve">Leary, R. J., et al. 2008. "Integrated Analysis of Homozygous Deletions, Focal Amplifications, and Sequence Alterations in Breast and Colorectal Cancers." </w:t>
      </w:r>
      <w:r w:rsidRPr="009815C4">
        <w:rPr>
          <w:i/>
          <w:noProof/>
        </w:rPr>
        <w:t>Proc Natl Acad Sci U S A</w:t>
      </w:r>
      <w:r w:rsidRPr="009815C4">
        <w:rPr>
          <w:noProof/>
        </w:rPr>
        <w:t xml:space="preserve"> 105, no. 42 (Oct): 16224-9. </w:t>
      </w:r>
      <w:hyperlink r:id="rId108" w:history="1">
        <w:r w:rsidRPr="009815C4">
          <w:rPr>
            <w:rStyle w:val="Hyperlink"/>
            <w:rFonts w:ascii="Times New Roman" w:eastAsiaTheme="minorEastAsia" w:hAnsi="Times New Roman" w:cs="Times New Roman"/>
            <w:noProof/>
            <w:kern w:val="0"/>
          </w:rPr>
          <w:t>http://dx.doi.org/10.1073/pnas.0808041105</w:t>
        </w:r>
      </w:hyperlink>
      <w:r w:rsidRPr="009815C4">
        <w:rPr>
          <w:noProof/>
        </w:rPr>
        <w:t>.</w:t>
      </w:r>
    </w:p>
    <w:p w14:paraId="70F4163D" w14:textId="77777777" w:rsidR="009815C4" w:rsidRPr="009815C4" w:rsidRDefault="009815C4" w:rsidP="009815C4">
      <w:pPr>
        <w:pStyle w:val="EndNoteBibliography"/>
        <w:rPr>
          <w:noProof/>
        </w:rPr>
      </w:pPr>
    </w:p>
    <w:p w14:paraId="0508AD83" w14:textId="1BDEDC5E" w:rsidR="009815C4" w:rsidRPr="009815C4" w:rsidRDefault="009815C4" w:rsidP="009815C4">
      <w:pPr>
        <w:pStyle w:val="EndNoteBibliography"/>
        <w:ind w:left="720" w:hanging="720"/>
        <w:rPr>
          <w:noProof/>
        </w:rPr>
      </w:pPr>
      <w:r w:rsidRPr="009815C4">
        <w:rPr>
          <w:noProof/>
        </w:rPr>
        <w:t xml:space="preserve">Li, H., and R. Durbin. 2010. "Fast and Accurate Long-Read Alignment with Burrows-Wheeler Transform." </w:t>
      </w:r>
      <w:r w:rsidRPr="009815C4">
        <w:rPr>
          <w:i/>
          <w:noProof/>
        </w:rPr>
        <w:t>Bioinformatics</w:t>
      </w:r>
      <w:r w:rsidRPr="009815C4">
        <w:rPr>
          <w:noProof/>
        </w:rPr>
        <w:t xml:space="preserve"> 26, no. 5 (Mar): 589-95. </w:t>
      </w:r>
      <w:hyperlink r:id="rId109" w:history="1">
        <w:r w:rsidRPr="009815C4">
          <w:rPr>
            <w:rStyle w:val="Hyperlink"/>
            <w:rFonts w:ascii="Times New Roman" w:eastAsiaTheme="minorEastAsia" w:hAnsi="Times New Roman" w:cs="Times New Roman"/>
            <w:noProof/>
            <w:kern w:val="0"/>
          </w:rPr>
          <w:t>http://dx.doi.org/10.1093/bioinformatics/btp698</w:t>
        </w:r>
      </w:hyperlink>
      <w:r w:rsidRPr="009815C4">
        <w:rPr>
          <w:noProof/>
        </w:rPr>
        <w:t>.</w:t>
      </w:r>
    </w:p>
    <w:p w14:paraId="2E6E50F3" w14:textId="77777777" w:rsidR="009815C4" w:rsidRPr="009815C4" w:rsidRDefault="009815C4" w:rsidP="009815C4">
      <w:pPr>
        <w:pStyle w:val="EndNoteBibliography"/>
        <w:rPr>
          <w:noProof/>
        </w:rPr>
      </w:pPr>
    </w:p>
    <w:p w14:paraId="554A778D" w14:textId="570CA33E" w:rsidR="009815C4" w:rsidRPr="009815C4" w:rsidRDefault="009815C4" w:rsidP="009815C4">
      <w:pPr>
        <w:pStyle w:val="EndNoteBibliography"/>
        <w:ind w:left="720" w:hanging="720"/>
        <w:rPr>
          <w:noProof/>
        </w:rPr>
      </w:pPr>
      <w:r w:rsidRPr="009815C4">
        <w:rPr>
          <w:noProof/>
        </w:rPr>
        <w:t xml:space="preserve">Li, H., et al. 2009. "The Sequence Alignment/Map Format and Samtools." </w:t>
      </w:r>
      <w:r w:rsidRPr="009815C4">
        <w:rPr>
          <w:i/>
          <w:noProof/>
        </w:rPr>
        <w:t>Bioinformatics</w:t>
      </w:r>
      <w:r w:rsidRPr="009815C4">
        <w:rPr>
          <w:noProof/>
        </w:rPr>
        <w:t xml:space="preserve"> 25, no. 16 (Aug): 2078-9. </w:t>
      </w:r>
      <w:hyperlink r:id="rId110" w:history="1">
        <w:r w:rsidRPr="009815C4">
          <w:rPr>
            <w:rStyle w:val="Hyperlink"/>
            <w:rFonts w:ascii="Times New Roman" w:eastAsiaTheme="minorEastAsia" w:hAnsi="Times New Roman" w:cs="Times New Roman"/>
            <w:noProof/>
            <w:kern w:val="0"/>
          </w:rPr>
          <w:t>http://dx.doi.org/10.1093/bioinformatics/btp352</w:t>
        </w:r>
      </w:hyperlink>
      <w:r w:rsidRPr="009815C4">
        <w:rPr>
          <w:noProof/>
        </w:rPr>
        <w:t>.</w:t>
      </w:r>
    </w:p>
    <w:p w14:paraId="3ECA7527" w14:textId="77777777" w:rsidR="009815C4" w:rsidRPr="009815C4" w:rsidRDefault="009815C4" w:rsidP="009815C4">
      <w:pPr>
        <w:pStyle w:val="EndNoteBibliography"/>
        <w:rPr>
          <w:noProof/>
        </w:rPr>
      </w:pPr>
    </w:p>
    <w:p w14:paraId="5D7C3428" w14:textId="2026CA03" w:rsidR="009815C4" w:rsidRPr="009815C4" w:rsidRDefault="009815C4" w:rsidP="009815C4">
      <w:pPr>
        <w:pStyle w:val="EndNoteBibliography"/>
        <w:ind w:left="720" w:hanging="720"/>
        <w:rPr>
          <w:noProof/>
        </w:rPr>
      </w:pPr>
      <w:r w:rsidRPr="009815C4">
        <w:rPr>
          <w:noProof/>
        </w:rPr>
        <w:t xml:space="preserve">Lobry, C., et al. 2014. "Notch Signaling: Switching an Oncogene to a Tumor Suppressor." </w:t>
      </w:r>
      <w:r w:rsidRPr="009815C4">
        <w:rPr>
          <w:i/>
          <w:noProof/>
        </w:rPr>
        <w:t>Blood</w:t>
      </w:r>
      <w:r w:rsidRPr="009815C4">
        <w:rPr>
          <w:noProof/>
        </w:rPr>
        <w:t xml:space="preserve"> 123, no. 16 (Apr): 2451-9. </w:t>
      </w:r>
      <w:hyperlink r:id="rId111" w:history="1">
        <w:r w:rsidRPr="009815C4">
          <w:rPr>
            <w:rStyle w:val="Hyperlink"/>
            <w:rFonts w:ascii="Times New Roman" w:eastAsiaTheme="minorEastAsia" w:hAnsi="Times New Roman" w:cs="Times New Roman"/>
            <w:noProof/>
            <w:kern w:val="0"/>
          </w:rPr>
          <w:t>http://dx.doi.org/10.1182/blood-2013-08-355818</w:t>
        </w:r>
      </w:hyperlink>
      <w:r w:rsidRPr="009815C4">
        <w:rPr>
          <w:noProof/>
        </w:rPr>
        <w:t>.</w:t>
      </w:r>
    </w:p>
    <w:p w14:paraId="2616CA35" w14:textId="77777777" w:rsidR="009815C4" w:rsidRPr="009815C4" w:rsidRDefault="009815C4" w:rsidP="009815C4">
      <w:pPr>
        <w:pStyle w:val="EndNoteBibliography"/>
        <w:rPr>
          <w:noProof/>
        </w:rPr>
      </w:pPr>
    </w:p>
    <w:p w14:paraId="73CD682E" w14:textId="67A32B40" w:rsidR="009815C4" w:rsidRPr="009815C4" w:rsidRDefault="009815C4" w:rsidP="009815C4">
      <w:pPr>
        <w:pStyle w:val="EndNoteBibliography"/>
        <w:ind w:left="720" w:hanging="720"/>
        <w:rPr>
          <w:noProof/>
        </w:rPr>
      </w:pPr>
      <w:r w:rsidRPr="009815C4">
        <w:rPr>
          <w:noProof/>
        </w:rPr>
        <w:t xml:space="preserve">Lovly, C., L. Horn, W. Pao. 2016. </w:t>
      </w:r>
      <w:r w:rsidRPr="009815C4">
        <w:rPr>
          <w:i/>
          <w:noProof/>
        </w:rPr>
        <w:t>Molecular Profiling of Lung Cancer</w:t>
      </w:r>
      <w:r w:rsidRPr="009815C4">
        <w:rPr>
          <w:noProof/>
        </w:rPr>
        <w:t xml:space="preserve">: </w:t>
      </w:r>
      <w:r w:rsidRPr="009815C4">
        <w:rPr>
          <w:i/>
          <w:noProof/>
        </w:rPr>
        <w:t>My Cancer Genome</w:t>
      </w:r>
      <w:r w:rsidRPr="009815C4">
        <w:rPr>
          <w:noProof/>
        </w:rPr>
        <w:t xml:space="preserve">   </w:t>
      </w:r>
      <w:hyperlink r:id="rId112" w:history="1">
        <w:r w:rsidRPr="009815C4">
          <w:rPr>
            <w:rStyle w:val="Hyperlink"/>
            <w:rFonts w:ascii="Times New Roman" w:eastAsiaTheme="minorEastAsia" w:hAnsi="Times New Roman" w:cs="Times New Roman"/>
            <w:noProof/>
            <w:kern w:val="0"/>
          </w:rPr>
          <w:t>https://www.mycancergenome.org/content/disease/lung-cancer/</w:t>
        </w:r>
      </w:hyperlink>
      <w:r w:rsidRPr="009815C4">
        <w:rPr>
          <w:noProof/>
        </w:rPr>
        <w:t xml:space="preserve">   </w:t>
      </w:r>
    </w:p>
    <w:p w14:paraId="0F14018C" w14:textId="77777777" w:rsidR="009815C4" w:rsidRPr="009815C4" w:rsidRDefault="009815C4" w:rsidP="009815C4">
      <w:pPr>
        <w:pStyle w:val="EndNoteBibliography"/>
        <w:rPr>
          <w:noProof/>
        </w:rPr>
      </w:pPr>
    </w:p>
    <w:p w14:paraId="77DC9564" w14:textId="324E544D" w:rsidR="009815C4" w:rsidRPr="009815C4" w:rsidRDefault="009815C4" w:rsidP="009815C4">
      <w:pPr>
        <w:pStyle w:val="EndNoteBibliography"/>
        <w:ind w:left="720" w:hanging="720"/>
        <w:rPr>
          <w:noProof/>
        </w:rPr>
      </w:pPr>
      <w:r w:rsidRPr="009815C4">
        <w:rPr>
          <w:noProof/>
        </w:rPr>
        <w:t xml:space="preserve">Maemondo, M., et al. 2010. "Gefitinib or Chemotherapy for Non-Small-Cell Lung Cancer with Mutated Egfr." </w:t>
      </w:r>
      <w:r w:rsidRPr="009815C4">
        <w:rPr>
          <w:i/>
          <w:noProof/>
        </w:rPr>
        <w:t>N Engl J Med</w:t>
      </w:r>
      <w:r w:rsidRPr="009815C4">
        <w:rPr>
          <w:noProof/>
        </w:rPr>
        <w:t xml:space="preserve"> 362, no. 25 (Jun): 2380-8. </w:t>
      </w:r>
      <w:hyperlink r:id="rId113" w:history="1">
        <w:r w:rsidRPr="009815C4">
          <w:rPr>
            <w:rStyle w:val="Hyperlink"/>
            <w:rFonts w:ascii="Times New Roman" w:eastAsiaTheme="minorEastAsia" w:hAnsi="Times New Roman" w:cs="Times New Roman"/>
            <w:noProof/>
            <w:kern w:val="0"/>
          </w:rPr>
          <w:t>http://dx.doi.org/10.1056/NEJMoa0909530</w:t>
        </w:r>
      </w:hyperlink>
      <w:r w:rsidRPr="009815C4">
        <w:rPr>
          <w:noProof/>
        </w:rPr>
        <w:t>.</w:t>
      </w:r>
    </w:p>
    <w:p w14:paraId="3B5ECDBE" w14:textId="77777777" w:rsidR="009815C4" w:rsidRPr="009815C4" w:rsidRDefault="009815C4" w:rsidP="009815C4">
      <w:pPr>
        <w:pStyle w:val="EndNoteBibliography"/>
        <w:rPr>
          <w:noProof/>
        </w:rPr>
      </w:pPr>
    </w:p>
    <w:p w14:paraId="524408BF" w14:textId="27421EF7" w:rsidR="009815C4" w:rsidRPr="009815C4" w:rsidRDefault="009815C4" w:rsidP="009815C4">
      <w:pPr>
        <w:pStyle w:val="EndNoteBibliography"/>
        <w:ind w:left="720" w:hanging="720"/>
        <w:rPr>
          <w:noProof/>
        </w:rPr>
      </w:pPr>
      <w:r w:rsidRPr="009815C4">
        <w:rPr>
          <w:noProof/>
        </w:rPr>
        <w:t xml:space="preserve">Maher, C. A., et al. 2009. "Transcriptome Sequencing to Detect Gene Fusions in Cancer." </w:t>
      </w:r>
      <w:r w:rsidRPr="009815C4">
        <w:rPr>
          <w:i/>
          <w:noProof/>
        </w:rPr>
        <w:t>Nature</w:t>
      </w:r>
      <w:r w:rsidRPr="009815C4">
        <w:rPr>
          <w:noProof/>
        </w:rPr>
        <w:t xml:space="preserve"> 458, no. 7234 (Mar): 97-101. </w:t>
      </w:r>
      <w:hyperlink r:id="rId114" w:history="1">
        <w:r w:rsidRPr="009815C4">
          <w:rPr>
            <w:rStyle w:val="Hyperlink"/>
            <w:rFonts w:ascii="Times New Roman" w:eastAsiaTheme="minorEastAsia" w:hAnsi="Times New Roman" w:cs="Times New Roman"/>
            <w:noProof/>
            <w:kern w:val="0"/>
          </w:rPr>
          <w:t>http://dx.doi.org/10.1038/nature07638</w:t>
        </w:r>
      </w:hyperlink>
      <w:r w:rsidRPr="009815C4">
        <w:rPr>
          <w:noProof/>
        </w:rPr>
        <w:t>.</w:t>
      </w:r>
    </w:p>
    <w:p w14:paraId="6DD8986D" w14:textId="77777777" w:rsidR="009815C4" w:rsidRPr="009815C4" w:rsidRDefault="009815C4" w:rsidP="009815C4">
      <w:pPr>
        <w:pStyle w:val="EndNoteBibliography"/>
        <w:rPr>
          <w:noProof/>
        </w:rPr>
      </w:pPr>
    </w:p>
    <w:p w14:paraId="5AE1AF73" w14:textId="78C25B6E" w:rsidR="009815C4" w:rsidRPr="009815C4" w:rsidRDefault="009815C4" w:rsidP="009815C4">
      <w:pPr>
        <w:pStyle w:val="EndNoteBibliography"/>
        <w:ind w:left="720" w:hanging="720"/>
        <w:rPr>
          <w:noProof/>
        </w:rPr>
      </w:pPr>
      <w:r w:rsidRPr="009815C4">
        <w:rPr>
          <w:noProof/>
        </w:rPr>
        <w:t xml:space="preserve">Marguerat, S., and J. Bähler. 2010. "Rna-Seq: From Technology to Biology." </w:t>
      </w:r>
      <w:r w:rsidRPr="009815C4">
        <w:rPr>
          <w:i/>
          <w:noProof/>
        </w:rPr>
        <w:t>Cell Mol Life Sci</w:t>
      </w:r>
      <w:r w:rsidRPr="009815C4">
        <w:rPr>
          <w:noProof/>
        </w:rPr>
        <w:t xml:space="preserve"> 67, no. 4 (Feb): 569-79. </w:t>
      </w:r>
      <w:hyperlink r:id="rId115" w:history="1">
        <w:r w:rsidRPr="009815C4">
          <w:rPr>
            <w:rStyle w:val="Hyperlink"/>
            <w:rFonts w:ascii="Times New Roman" w:eastAsiaTheme="minorEastAsia" w:hAnsi="Times New Roman" w:cs="Times New Roman"/>
            <w:noProof/>
            <w:kern w:val="0"/>
          </w:rPr>
          <w:t>http://dx.doi.org/10.1007/s00018-009-0180-6</w:t>
        </w:r>
      </w:hyperlink>
      <w:r w:rsidRPr="009815C4">
        <w:rPr>
          <w:noProof/>
        </w:rPr>
        <w:t>.</w:t>
      </w:r>
    </w:p>
    <w:p w14:paraId="760E6D25" w14:textId="77777777" w:rsidR="009815C4" w:rsidRPr="009815C4" w:rsidRDefault="009815C4" w:rsidP="009815C4">
      <w:pPr>
        <w:pStyle w:val="EndNoteBibliography"/>
        <w:rPr>
          <w:noProof/>
        </w:rPr>
      </w:pPr>
    </w:p>
    <w:p w14:paraId="4B47BF17" w14:textId="098A49C9" w:rsidR="009815C4" w:rsidRPr="009815C4" w:rsidRDefault="009815C4" w:rsidP="009815C4">
      <w:pPr>
        <w:pStyle w:val="EndNoteBibliography"/>
        <w:ind w:left="720" w:hanging="720"/>
        <w:rPr>
          <w:noProof/>
        </w:rPr>
      </w:pPr>
      <w:r w:rsidRPr="009815C4">
        <w:rPr>
          <w:noProof/>
        </w:rPr>
        <w:t xml:space="preserve">Marioni, J. C., N. P. Thorne, and S. Tavaré. 2006. "Biohmm: A Heterogeneous Hidden Markov Model for Segmenting Array Cgh Data." </w:t>
      </w:r>
      <w:r w:rsidRPr="009815C4">
        <w:rPr>
          <w:i/>
          <w:noProof/>
        </w:rPr>
        <w:t>Bioinformatics</w:t>
      </w:r>
      <w:r w:rsidRPr="009815C4">
        <w:rPr>
          <w:noProof/>
        </w:rPr>
        <w:t xml:space="preserve"> 22, no. 9 (May): 1144-6. </w:t>
      </w:r>
      <w:hyperlink r:id="rId116" w:history="1">
        <w:r w:rsidRPr="009815C4">
          <w:rPr>
            <w:rStyle w:val="Hyperlink"/>
            <w:rFonts w:ascii="Times New Roman" w:eastAsiaTheme="minorEastAsia" w:hAnsi="Times New Roman" w:cs="Times New Roman"/>
            <w:noProof/>
            <w:kern w:val="0"/>
          </w:rPr>
          <w:t>http://dx.doi.org/10.1093/bioinformatics/btl089</w:t>
        </w:r>
      </w:hyperlink>
      <w:r w:rsidRPr="009815C4">
        <w:rPr>
          <w:noProof/>
        </w:rPr>
        <w:t>.</w:t>
      </w:r>
    </w:p>
    <w:p w14:paraId="6DB738D2" w14:textId="77777777" w:rsidR="009815C4" w:rsidRPr="009815C4" w:rsidRDefault="009815C4" w:rsidP="009815C4">
      <w:pPr>
        <w:pStyle w:val="EndNoteBibliography"/>
        <w:rPr>
          <w:noProof/>
        </w:rPr>
      </w:pPr>
    </w:p>
    <w:p w14:paraId="636E4FA8" w14:textId="77777777" w:rsidR="009815C4" w:rsidRPr="009815C4" w:rsidRDefault="009815C4" w:rsidP="009815C4">
      <w:pPr>
        <w:pStyle w:val="EndNoteBibliography"/>
        <w:ind w:left="720" w:hanging="720"/>
        <w:rPr>
          <w:noProof/>
        </w:rPr>
      </w:pPr>
      <w:r w:rsidRPr="009815C4">
        <w:rPr>
          <w:noProof/>
        </w:rPr>
        <w:t xml:space="preserve">Marx, Vivien. 2014. </w:t>
      </w:r>
      <w:r w:rsidRPr="009815C4">
        <w:rPr>
          <w:i/>
          <w:noProof/>
        </w:rPr>
        <w:t>Cancer Genomes: Discerning Drivers from Passengers</w:t>
      </w:r>
      <w:r w:rsidRPr="009815C4">
        <w:rPr>
          <w:noProof/>
        </w:rPr>
        <w:t xml:space="preserve">. </w:t>
      </w:r>
      <w:r w:rsidRPr="009815C4">
        <w:rPr>
          <w:b/>
          <w:noProof/>
        </w:rPr>
        <w:t>11</w:t>
      </w:r>
      <w:r w:rsidRPr="009815C4">
        <w:rPr>
          <w:noProof/>
        </w:rPr>
        <w:t xml:space="preserve"> vols.: Nature Methods.</w:t>
      </w:r>
    </w:p>
    <w:p w14:paraId="14A57A14" w14:textId="77777777" w:rsidR="009815C4" w:rsidRPr="009815C4" w:rsidRDefault="009815C4" w:rsidP="009815C4">
      <w:pPr>
        <w:pStyle w:val="EndNoteBibliography"/>
        <w:rPr>
          <w:noProof/>
        </w:rPr>
      </w:pPr>
    </w:p>
    <w:p w14:paraId="2A1CCC26" w14:textId="005D5CB2" w:rsidR="009815C4" w:rsidRPr="009815C4" w:rsidRDefault="009815C4" w:rsidP="009815C4">
      <w:pPr>
        <w:pStyle w:val="EndNoteBibliography"/>
        <w:ind w:left="720" w:hanging="720"/>
        <w:rPr>
          <w:noProof/>
        </w:rPr>
      </w:pPr>
      <w:r w:rsidRPr="009815C4">
        <w:rPr>
          <w:noProof/>
        </w:rPr>
        <w:t xml:space="preserve">Masters, J. R. 2000. "Human Cancer Cell Lines: Fact and Fantasy." </w:t>
      </w:r>
      <w:r w:rsidRPr="009815C4">
        <w:rPr>
          <w:i/>
          <w:noProof/>
        </w:rPr>
        <w:t>Nat Rev Mol Cell Biol</w:t>
      </w:r>
      <w:r w:rsidRPr="009815C4">
        <w:rPr>
          <w:noProof/>
        </w:rPr>
        <w:t xml:space="preserve"> 1, no. 3 (Dec): 233-6. </w:t>
      </w:r>
      <w:hyperlink r:id="rId117" w:history="1">
        <w:r w:rsidRPr="009815C4">
          <w:rPr>
            <w:rStyle w:val="Hyperlink"/>
            <w:rFonts w:ascii="Times New Roman" w:eastAsiaTheme="minorEastAsia" w:hAnsi="Times New Roman" w:cs="Times New Roman"/>
            <w:noProof/>
            <w:kern w:val="0"/>
          </w:rPr>
          <w:t>http://dx.doi.org/10.1038/35043102</w:t>
        </w:r>
      </w:hyperlink>
      <w:r w:rsidRPr="009815C4">
        <w:rPr>
          <w:noProof/>
        </w:rPr>
        <w:t>.</w:t>
      </w:r>
    </w:p>
    <w:p w14:paraId="33E82E39" w14:textId="77777777" w:rsidR="009815C4" w:rsidRPr="009815C4" w:rsidRDefault="009815C4" w:rsidP="009815C4">
      <w:pPr>
        <w:pStyle w:val="EndNoteBibliography"/>
        <w:rPr>
          <w:noProof/>
        </w:rPr>
      </w:pPr>
    </w:p>
    <w:p w14:paraId="1816CEE4" w14:textId="2FE07F19" w:rsidR="009815C4" w:rsidRPr="009815C4" w:rsidRDefault="009815C4" w:rsidP="009815C4">
      <w:pPr>
        <w:pStyle w:val="EndNoteBibliography"/>
        <w:ind w:left="720" w:hanging="720"/>
        <w:rPr>
          <w:noProof/>
        </w:rPr>
      </w:pPr>
      <w:r w:rsidRPr="009815C4">
        <w:rPr>
          <w:noProof/>
        </w:rPr>
        <w:t xml:space="preserve">McCarroll, S. A., and D. M. Altshuler. 2007. "Copy-Number Variation and Association Studies of Human Disease." </w:t>
      </w:r>
      <w:r w:rsidRPr="009815C4">
        <w:rPr>
          <w:i/>
          <w:noProof/>
        </w:rPr>
        <w:t>Nat Genet</w:t>
      </w:r>
      <w:r w:rsidRPr="009815C4">
        <w:rPr>
          <w:noProof/>
        </w:rPr>
        <w:t xml:space="preserve"> 39, no. 7 Suppl (Jul): S37-42. </w:t>
      </w:r>
      <w:hyperlink r:id="rId118" w:history="1">
        <w:r w:rsidRPr="009815C4">
          <w:rPr>
            <w:rStyle w:val="Hyperlink"/>
            <w:rFonts w:ascii="Times New Roman" w:eastAsiaTheme="minorEastAsia" w:hAnsi="Times New Roman" w:cs="Times New Roman"/>
            <w:noProof/>
            <w:kern w:val="0"/>
          </w:rPr>
          <w:t>http://dx.doi.org/10.1038/ng2080</w:t>
        </w:r>
      </w:hyperlink>
      <w:r w:rsidRPr="009815C4">
        <w:rPr>
          <w:noProof/>
        </w:rPr>
        <w:t>.</w:t>
      </w:r>
    </w:p>
    <w:p w14:paraId="61D488B9" w14:textId="77777777" w:rsidR="009815C4" w:rsidRPr="009815C4" w:rsidRDefault="009815C4" w:rsidP="009815C4">
      <w:pPr>
        <w:pStyle w:val="EndNoteBibliography"/>
        <w:rPr>
          <w:noProof/>
        </w:rPr>
      </w:pPr>
    </w:p>
    <w:p w14:paraId="72FC39A0" w14:textId="4F387EAE" w:rsidR="009815C4" w:rsidRPr="009815C4" w:rsidRDefault="009815C4" w:rsidP="009815C4">
      <w:pPr>
        <w:pStyle w:val="EndNoteBibliography"/>
        <w:ind w:left="720" w:hanging="720"/>
        <w:rPr>
          <w:noProof/>
        </w:rPr>
      </w:pPr>
      <w:r w:rsidRPr="009815C4">
        <w:rPr>
          <w:noProof/>
        </w:rPr>
        <w:t xml:space="preserve">McDermott, U., and J. Settleman. 2009. "Personalized Cancer Therapy with Selective Kinase Inhibitors: An Emerging Paradigm in Medical Oncology." </w:t>
      </w:r>
      <w:r w:rsidRPr="009815C4">
        <w:rPr>
          <w:i/>
          <w:noProof/>
        </w:rPr>
        <w:t>J Clin Oncol</w:t>
      </w:r>
      <w:r w:rsidRPr="009815C4">
        <w:rPr>
          <w:noProof/>
        </w:rPr>
        <w:t xml:space="preserve"> 27, no. 33 (Nov): 5650-9. </w:t>
      </w:r>
      <w:hyperlink r:id="rId119" w:history="1">
        <w:r w:rsidRPr="009815C4">
          <w:rPr>
            <w:rStyle w:val="Hyperlink"/>
            <w:rFonts w:ascii="Times New Roman" w:eastAsiaTheme="minorEastAsia" w:hAnsi="Times New Roman" w:cs="Times New Roman"/>
            <w:noProof/>
            <w:kern w:val="0"/>
          </w:rPr>
          <w:t>http://dx.doi.org/10.1200/JCO.2009.22.9054</w:t>
        </w:r>
      </w:hyperlink>
      <w:r w:rsidRPr="009815C4">
        <w:rPr>
          <w:noProof/>
        </w:rPr>
        <w:t>.</w:t>
      </w:r>
    </w:p>
    <w:p w14:paraId="794940B1" w14:textId="77777777" w:rsidR="009815C4" w:rsidRPr="009815C4" w:rsidRDefault="009815C4" w:rsidP="009815C4">
      <w:pPr>
        <w:pStyle w:val="EndNoteBibliography"/>
        <w:rPr>
          <w:noProof/>
        </w:rPr>
      </w:pPr>
    </w:p>
    <w:p w14:paraId="570238FB" w14:textId="7E5C43CE" w:rsidR="009815C4" w:rsidRPr="009815C4" w:rsidRDefault="009815C4" w:rsidP="009815C4">
      <w:pPr>
        <w:pStyle w:val="EndNoteBibliography"/>
        <w:ind w:left="720" w:hanging="720"/>
        <w:rPr>
          <w:noProof/>
        </w:rPr>
      </w:pPr>
      <w:r w:rsidRPr="009815C4">
        <w:rPr>
          <w:noProof/>
        </w:rPr>
        <w:t xml:space="preserve">McWilliams, R. R., et al. 2011. "Prevalence of Cdkn2a Mutations in Pancreatic Cancer Patients: Implications for Genetic Counseling." </w:t>
      </w:r>
      <w:r w:rsidRPr="009815C4">
        <w:rPr>
          <w:i/>
          <w:noProof/>
        </w:rPr>
        <w:t>Eur J Hum Genet</w:t>
      </w:r>
      <w:r w:rsidRPr="009815C4">
        <w:rPr>
          <w:noProof/>
        </w:rPr>
        <w:t xml:space="preserve"> 19, no. 4 (Apr): 472-8. </w:t>
      </w:r>
      <w:hyperlink r:id="rId120" w:history="1">
        <w:r w:rsidRPr="009815C4">
          <w:rPr>
            <w:rStyle w:val="Hyperlink"/>
            <w:rFonts w:ascii="Times New Roman" w:eastAsiaTheme="minorEastAsia" w:hAnsi="Times New Roman" w:cs="Times New Roman"/>
            <w:noProof/>
            <w:kern w:val="0"/>
          </w:rPr>
          <w:t>http://dx.doi.org/10.1038/ejhg.2010.198</w:t>
        </w:r>
      </w:hyperlink>
      <w:r w:rsidRPr="009815C4">
        <w:rPr>
          <w:noProof/>
        </w:rPr>
        <w:t>.</w:t>
      </w:r>
    </w:p>
    <w:p w14:paraId="36BE23DE" w14:textId="77777777" w:rsidR="009815C4" w:rsidRPr="009815C4" w:rsidRDefault="009815C4" w:rsidP="009815C4">
      <w:pPr>
        <w:pStyle w:val="EndNoteBibliography"/>
        <w:rPr>
          <w:noProof/>
        </w:rPr>
      </w:pPr>
    </w:p>
    <w:p w14:paraId="4C88E1AB" w14:textId="4862A685" w:rsidR="009815C4" w:rsidRPr="009815C4" w:rsidRDefault="009815C4" w:rsidP="009815C4">
      <w:pPr>
        <w:pStyle w:val="EndNoteBibliography"/>
        <w:ind w:left="720" w:hanging="720"/>
        <w:rPr>
          <w:noProof/>
        </w:rPr>
      </w:pPr>
      <w:r w:rsidRPr="009815C4">
        <w:rPr>
          <w:noProof/>
        </w:rPr>
        <w:t xml:space="preserve">Myers, C. L., C. Chiriac, and O. G. Troyanskaya. 2009. "Discovering Biological Networks from Diverse Functional Genomic Data." </w:t>
      </w:r>
      <w:r w:rsidRPr="009815C4">
        <w:rPr>
          <w:i/>
          <w:noProof/>
        </w:rPr>
        <w:t>Methods Mol Biol</w:t>
      </w:r>
      <w:r w:rsidRPr="009815C4">
        <w:rPr>
          <w:noProof/>
        </w:rPr>
        <w:t xml:space="preserve"> 563: 157-75. </w:t>
      </w:r>
      <w:hyperlink r:id="rId121" w:history="1">
        <w:r w:rsidRPr="009815C4">
          <w:rPr>
            <w:rStyle w:val="Hyperlink"/>
            <w:rFonts w:ascii="Times New Roman" w:eastAsiaTheme="minorEastAsia" w:hAnsi="Times New Roman" w:cs="Times New Roman"/>
            <w:noProof/>
            <w:kern w:val="0"/>
          </w:rPr>
          <w:t>http://dx.doi.org/10.1007/978-1-60761-175-2_9</w:t>
        </w:r>
      </w:hyperlink>
      <w:r w:rsidRPr="009815C4">
        <w:rPr>
          <w:noProof/>
        </w:rPr>
        <w:t>.</w:t>
      </w:r>
    </w:p>
    <w:p w14:paraId="30DA2282" w14:textId="77777777" w:rsidR="009815C4" w:rsidRPr="009815C4" w:rsidRDefault="009815C4" w:rsidP="009815C4">
      <w:pPr>
        <w:pStyle w:val="EndNoteBibliography"/>
        <w:rPr>
          <w:noProof/>
        </w:rPr>
      </w:pPr>
    </w:p>
    <w:p w14:paraId="11388049" w14:textId="77777777" w:rsidR="009815C4" w:rsidRPr="009815C4" w:rsidRDefault="009815C4" w:rsidP="009815C4">
      <w:pPr>
        <w:pStyle w:val="EndNoteBibliography"/>
        <w:ind w:left="720" w:hanging="720"/>
        <w:rPr>
          <w:noProof/>
        </w:rPr>
      </w:pPr>
      <w:r w:rsidRPr="009815C4">
        <w:rPr>
          <w:noProof/>
        </w:rPr>
        <w:t xml:space="preserve">Nicolas Goossens, Shigeki Nakagawa, Xiaochen Sun and Yujin Hoshida. 2015. </w:t>
      </w:r>
      <w:r w:rsidRPr="009815C4">
        <w:rPr>
          <w:i/>
          <w:noProof/>
        </w:rPr>
        <w:t>Cancer Biomarker Discovery and Validation</w:t>
      </w:r>
      <w:r w:rsidRPr="009815C4">
        <w:rPr>
          <w:noProof/>
        </w:rPr>
        <w:t>: Transl Cancer Res. 2015 Jun; 4(3): 256–269.</w:t>
      </w:r>
    </w:p>
    <w:p w14:paraId="2FAFACA1" w14:textId="77777777" w:rsidR="009815C4" w:rsidRPr="009815C4" w:rsidRDefault="009815C4" w:rsidP="009815C4">
      <w:pPr>
        <w:pStyle w:val="EndNoteBibliography"/>
        <w:rPr>
          <w:noProof/>
        </w:rPr>
      </w:pPr>
    </w:p>
    <w:p w14:paraId="6D94A3E0" w14:textId="77777777" w:rsidR="009815C4" w:rsidRPr="009815C4" w:rsidRDefault="009815C4" w:rsidP="009815C4">
      <w:pPr>
        <w:pStyle w:val="EndNoteBibliography"/>
        <w:ind w:left="720" w:hanging="720"/>
        <w:rPr>
          <w:noProof/>
        </w:rPr>
      </w:pPr>
      <w:r w:rsidRPr="009815C4">
        <w:rPr>
          <w:noProof/>
        </w:rPr>
        <w:t xml:space="preserve">Okuhashi, Y., et al. 2013. "Notch Knockdown Affects the Proliferation and Mtor Signaling of Leukemia Cells." </w:t>
      </w:r>
      <w:r w:rsidRPr="009815C4">
        <w:rPr>
          <w:i/>
          <w:noProof/>
        </w:rPr>
        <w:t>Anticancer Res</w:t>
      </w:r>
      <w:r w:rsidRPr="009815C4">
        <w:rPr>
          <w:noProof/>
        </w:rPr>
        <w:t xml:space="preserve"> 33, no. 10 (Oct): 4293-8.</w:t>
      </w:r>
    </w:p>
    <w:p w14:paraId="43601866" w14:textId="77777777" w:rsidR="009815C4" w:rsidRPr="009815C4" w:rsidRDefault="009815C4" w:rsidP="009815C4">
      <w:pPr>
        <w:pStyle w:val="EndNoteBibliography"/>
        <w:rPr>
          <w:noProof/>
        </w:rPr>
      </w:pPr>
    </w:p>
    <w:p w14:paraId="6056A39B" w14:textId="397D1B69" w:rsidR="009815C4" w:rsidRPr="009815C4" w:rsidRDefault="009815C4" w:rsidP="009815C4">
      <w:pPr>
        <w:pStyle w:val="EndNoteBibliography"/>
        <w:ind w:left="720" w:hanging="720"/>
        <w:rPr>
          <w:noProof/>
        </w:rPr>
      </w:pPr>
      <w:r w:rsidRPr="009815C4">
        <w:rPr>
          <w:noProof/>
        </w:rPr>
        <w:t xml:space="preserve">Olshen, A. B., et al. 2004. "Circular Binary Segmentation for the Analysis of Array-Based Dna Copy Number Data." </w:t>
      </w:r>
      <w:r w:rsidRPr="009815C4">
        <w:rPr>
          <w:i/>
          <w:noProof/>
        </w:rPr>
        <w:t>Biostatistics</w:t>
      </w:r>
      <w:r w:rsidRPr="009815C4">
        <w:rPr>
          <w:noProof/>
        </w:rPr>
        <w:t xml:space="preserve"> 5, no. 4 (Oct): 557-72. </w:t>
      </w:r>
      <w:hyperlink r:id="rId122" w:history="1">
        <w:r w:rsidRPr="009815C4">
          <w:rPr>
            <w:rStyle w:val="Hyperlink"/>
            <w:rFonts w:ascii="Times New Roman" w:eastAsiaTheme="minorEastAsia" w:hAnsi="Times New Roman" w:cs="Times New Roman"/>
            <w:noProof/>
            <w:kern w:val="0"/>
          </w:rPr>
          <w:t>http://dx.doi.org/10.1093/biostatistics/kxh008</w:t>
        </w:r>
      </w:hyperlink>
      <w:r w:rsidRPr="009815C4">
        <w:rPr>
          <w:noProof/>
        </w:rPr>
        <w:t>.</w:t>
      </w:r>
    </w:p>
    <w:p w14:paraId="0ADBB2F6" w14:textId="77777777" w:rsidR="009815C4" w:rsidRPr="009815C4" w:rsidRDefault="009815C4" w:rsidP="009815C4">
      <w:pPr>
        <w:pStyle w:val="EndNoteBibliography"/>
        <w:rPr>
          <w:noProof/>
        </w:rPr>
      </w:pPr>
    </w:p>
    <w:p w14:paraId="067EBAC9" w14:textId="5A84087B" w:rsidR="009815C4" w:rsidRPr="009815C4" w:rsidRDefault="009815C4" w:rsidP="009815C4">
      <w:pPr>
        <w:pStyle w:val="EndNoteBibliography"/>
        <w:ind w:left="720" w:hanging="720"/>
        <w:rPr>
          <w:noProof/>
        </w:rPr>
      </w:pPr>
      <w:r w:rsidRPr="009815C4">
        <w:rPr>
          <w:noProof/>
        </w:rPr>
        <w:t xml:space="preserve">Raphael, B. J., et al. 2014. "Identifying Driver Mutations in Sequenced Cancer Genomes: Computational Approaches to Enable Precision Medicine." </w:t>
      </w:r>
      <w:r w:rsidRPr="009815C4">
        <w:rPr>
          <w:i/>
          <w:noProof/>
        </w:rPr>
        <w:t>Genome Med</w:t>
      </w:r>
      <w:r w:rsidRPr="009815C4">
        <w:rPr>
          <w:noProof/>
        </w:rPr>
        <w:t xml:space="preserve"> 6, no. 1: 5. </w:t>
      </w:r>
      <w:hyperlink r:id="rId123" w:history="1">
        <w:r w:rsidRPr="009815C4">
          <w:rPr>
            <w:rStyle w:val="Hyperlink"/>
            <w:rFonts w:ascii="Times New Roman" w:eastAsiaTheme="minorEastAsia" w:hAnsi="Times New Roman" w:cs="Times New Roman"/>
            <w:noProof/>
            <w:kern w:val="0"/>
          </w:rPr>
          <w:t>http://dx.doi.org/10.1186/gm524</w:t>
        </w:r>
      </w:hyperlink>
      <w:r w:rsidRPr="009815C4">
        <w:rPr>
          <w:noProof/>
        </w:rPr>
        <w:t>.</w:t>
      </w:r>
    </w:p>
    <w:p w14:paraId="44DA003B" w14:textId="77777777" w:rsidR="009815C4" w:rsidRPr="009815C4" w:rsidRDefault="009815C4" w:rsidP="009815C4">
      <w:pPr>
        <w:pStyle w:val="EndNoteBibliography"/>
        <w:rPr>
          <w:noProof/>
        </w:rPr>
      </w:pPr>
    </w:p>
    <w:p w14:paraId="383DC934" w14:textId="41DCC8BE" w:rsidR="009815C4" w:rsidRPr="009815C4" w:rsidRDefault="009815C4" w:rsidP="009815C4">
      <w:pPr>
        <w:pStyle w:val="EndNoteBibliography"/>
        <w:ind w:left="720" w:hanging="720"/>
        <w:rPr>
          <w:noProof/>
        </w:rPr>
      </w:pPr>
      <w:r w:rsidRPr="009815C4">
        <w:rPr>
          <w:noProof/>
        </w:rPr>
        <w:t xml:space="preserve">Redon, R., and N. P. Carter. 2009. "Comparative Genomic Hybridization: Microarray </w:t>
      </w:r>
      <w:r w:rsidRPr="009815C4">
        <w:rPr>
          <w:noProof/>
        </w:rPr>
        <w:lastRenderedPageBreak/>
        <w:t xml:space="preserve">Design and Data Interpretation." </w:t>
      </w:r>
      <w:r w:rsidRPr="009815C4">
        <w:rPr>
          <w:i/>
          <w:noProof/>
        </w:rPr>
        <w:t>Methods Mol Biol</w:t>
      </w:r>
      <w:r w:rsidRPr="009815C4">
        <w:rPr>
          <w:noProof/>
        </w:rPr>
        <w:t xml:space="preserve"> 529: 37-49. </w:t>
      </w:r>
      <w:hyperlink r:id="rId124" w:history="1">
        <w:r w:rsidRPr="009815C4">
          <w:rPr>
            <w:rStyle w:val="Hyperlink"/>
            <w:rFonts w:ascii="Times New Roman" w:eastAsiaTheme="minorEastAsia" w:hAnsi="Times New Roman" w:cs="Times New Roman"/>
            <w:noProof/>
            <w:kern w:val="0"/>
          </w:rPr>
          <w:t>http://dx.doi.org/10.1007/978-1-59745-538-1_3</w:t>
        </w:r>
      </w:hyperlink>
      <w:r w:rsidRPr="009815C4">
        <w:rPr>
          <w:noProof/>
        </w:rPr>
        <w:t>.</w:t>
      </w:r>
    </w:p>
    <w:p w14:paraId="3B9842C2" w14:textId="77777777" w:rsidR="009815C4" w:rsidRPr="009815C4" w:rsidRDefault="009815C4" w:rsidP="009815C4">
      <w:pPr>
        <w:pStyle w:val="EndNoteBibliography"/>
        <w:rPr>
          <w:noProof/>
        </w:rPr>
      </w:pPr>
    </w:p>
    <w:p w14:paraId="72CCEF82" w14:textId="2F6985D4" w:rsidR="009815C4" w:rsidRPr="009815C4" w:rsidRDefault="009815C4" w:rsidP="009815C4">
      <w:pPr>
        <w:pStyle w:val="EndNoteBibliography"/>
        <w:ind w:left="720" w:hanging="720"/>
        <w:rPr>
          <w:noProof/>
        </w:rPr>
      </w:pPr>
      <w:r w:rsidRPr="009815C4">
        <w:rPr>
          <w:noProof/>
        </w:rPr>
        <w:t xml:space="preserve">Reva, B., Y. Antipin, and C. Sander. 2011. "Predicting the Functional Impact of Protein Mutations: Application to Cancer Genomics." </w:t>
      </w:r>
      <w:r w:rsidRPr="009815C4">
        <w:rPr>
          <w:i/>
          <w:noProof/>
        </w:rPr>
        <w:t>Nucleic Acids Res</w:t>
      </w:r>
      <w:r w:rsidRPr="009815C4">
        <w:rPr>
          <w:noProof/>
        </w:rPr>
        <w:t xml:space="preserve"> 39, no. 17 (Sep): e118. </w:t>
      </w:r>
      <w:hyperlink r:id="rId125" w:history="1">
        <w:r w:rsidRPr="009815C4">
          <w:rPr>
            <w:rStyle w:val="Hyperlink"/>
            <w:rFonts w:ascii="Times New Roman" w:eastAsiaTheme="minorEastAsia" w:hAnsi="Times New Roman" w:cs="Times New Roman"/>
            <w:noProof/>
            <w:kern w:val="0"/>
          </w:rPr>
          <w:t>http://dx.doi.org/10.1093/nar/gkr407</w:t>
        </w:r>
      </w:hyperlink>
      <w:r w:rsidRPr="009815C4">
        <w:rPr>
          <w:noProof/>
        </w:rPr>
        <w:t>.</w:t>
      </w:r>
    </w:p>
    <w:p w14:paraId="09051E05" w14:textId="77777777" w:rsidR="009815C4" w:rsidRPr="009815C4" w:rsidRDefault="009815C4" w:rsidP="009815C4">
      <w:pPr>
        <w:pStyle w:val="EndNoteBibliography"/>
        <w:rPr>
          <w:noProof/>
        </w:rPr>
      </w:pPr>
    </w:p>
    <w:p w14:paraId="2EC3E690" w14:textId="4BE19654" w:rsidR="009815C4" w:rsidRPr="009815C4" w:rsidRDefault="009815C4" w:rsidP="009815C4">
      <w:pPr>
        <w:pStyle w:val="EndNoteBibliography"/>
        <w:ind w:left="720" w:hanging="720"/>
        <w:rPr>
          <w:noProof/>
        </w:rPr>
      </w:pPr>
      <w:r w:rsidRPr="009815C4">
        <w:rPr>
          <w:noProof/>
        </w:rPr>
        <w:t xml:space="preserve">Riddick, G., et al. 2011. "Predicting in Vitro Drug Sensitivity Using Random Forests." </w:t>
      </w:r>
      <w:r w:rsidRPr="009815C4">
        <w:rPr>
          <w:i/>
          <w:noProof/>
        </w:rPr>
        <w:t>Bioinformatics</w:t>
      </w:r>
      <w:r w:rsidRPr="009815C4">
        <w:rPr>
          <w:noProof/>
        </w:rPr>
        <w:t xml:space="preserve"> 27, no. 2 (Jan): 220-4. </w:t>
      </w:r>
      <w:hyperlink r:id="rId126" w:history="1">
        <w:r w:rsidRPr="009815C4">
          <w:rPr>
            <w:rStyle w:val="Hyperlink"/>
            <w:rFonts w:ascii="Times New Roman" w:eastAsiaTheme="minorEastAsia" w:hAnsi="Times New Roman" w:cs="Times New Roman"/>
            <w:noProof/>
            <w:kern w:val="0"/>
          </w:rPr>
          <w:t>http://dx.doi.org/10.1093/bioinformatics/btq628</w:t>
        </w:r>
      </w:hyperlink>
      <w:r w:rsidRPr="009815C4">
        <w:rPr>
          <w:noProof/>
        </w:rPr>
        <w:t>.</w:t>
      </w:r>
    </w:p>
    <w:p w14:paraId="033EB019" w14:textId="77777777" w:rsidR="009815C4" w:rsidRPr="009815C4" w:rsidRDefault="009815C4" w:rsidP="009815C4">
      <w:pPr>
        <w:pStyle w:val="EndNoteBibliography"/>
        <w:rPr>
          <w:noProof/>
        </w:rPr>
      </w:pPr>
    </w:p>
    <w:p w14:paraId="04020735" w14:textId="77777777" w:rsidR="009815C4" w:rsidRPr="009815C4" w:rsidRDefault="009815C4" w:rsidP="009815C4">
      <w:pPr>
        <w:pStyle w:val="EndNoteBibliography"/>
        <w:ind w:left="720" w:hanging="720"/>
        <w:rPr>
          <w:noProof/>
        </w:rPr>
      </w:pPr>
      <w:r w:rsidRPr="009815C4">
        <w:rPr>
          <w:noProof/>
        </w:rPr>
        <w:t xml:space="preserve">Rios, J., and S. Puhalla. 2011. "Parp Inhibitors in Breast Cancer: Brca and Beyond." </w:t>
      </w:r>
      <w:r w:rsidRPr="009815C4">
        <w:rPr>
          <w:i/>
          <w:noProof/>
        </w:rPr>
        <w:t>Oncology (Williston Park)</w:t>
      </w:r>
      <w:r w:rsidRPr="009815C4">
        <w:rPr>
          <w:noProof/>
        </w:rPr>
        <w:t xml:space="preserve"> 25, no. 11 (Oct): 1014-25.</w:t>
      </w:r>
    </w:p>
    <w:p w14:paraId="5EFF7366" w14:textId="77777777" w:rsidR="009815C4" w:rsidRPr="009815C4" w:rsidRDefault="009815C4" w:rsidP="009815C4">
      <w:pPr>
        <w:pStyle w:val="EndNoteBibliography"/>
        <w:rPr>
          <w:noProof/>
        </w:rPr>
      </w:pPr>
    </w:p>
    <w:p w14:paraId="39A14E46" w14:textId="3C753593" w:rsidR="009815C4" w:rsidRPr="009815C4" w:rsidRDefault="009815C4" w:rsidP="009815C4">
      <w:pPr>
        <w:pStyle w:val="EndNoteBibliography"/>
        <w:ind w:left="720" w:hanging="720"/>
        <w:rPr>
          <w:noProof/>
        </w:rPr>
      </w:pPr>
      <w:r w:rsidRPr="009815C4">
        <w:rPr>
          <w:noProof/>
        </w:rPr>
        <w:t xml:space="preserve">Robert, C., et al. 2015. "Nivolumab in Previously Untreated Melanoma without Braf Mutation." </w:t>
      </w:r>
      <w:r w:rsidRPr="009815C4">
        <w:rPr>
          <w:i/>
          <w:noProof/>
        </w:rPr>
        <w:t>N Engl J Med</w:t>
      </w:r>
      <w:r w:rsidRPr="009815C4">
        <w:rPr>
          <w:noProof/>
        </w:rPr>
        <w:t xml:space="preserve"> 372, no. 4 (Jan): 320-30. </w:t>
      </w:r>
      <w:hyperlink r:id="rId127" w:history="1">
        <w:r w:rsidRPr="009815C4">
          <w:rPr>
            <w:rStyle w:val="Hyperlink"/>
            <w:rFonts w:ascii="Times New Roman" w:eastAsiaTheme="minorEastAsia" w:hAnsi="Times New Roman" w:cs="Times New Roman"/>
            <w:noProof/>
            <w:kern w:val="0"/>
          </w:rPr>
          <w:t>http://dx.doi.org/10.1056/NEJMoa1412082</w:t>
        </w:r>
      </w:hyperlink>
      <w:r w:rsidRPr="009815C4">
        <w:rPr>
          <w:noProof/>
        </w:rPr>
        <w:t>.</w:t>
      </w:r>
    </w:p>
    <w:p w14:paraId="72A69700" w14:textId="77777777" w:rsidR="009815C4" w:rsidRPr="009815C4" w:rsidRDefault="009815C4" w:rsidP="009815C4">
      <w:pPr>
        <w:pStyle w:val="EndNoteBibliography"/>
        <w:rPr>
          <w:noProof/>
        </w:rPr>
      </w:pPr>
    </w:p>
    <w:p w14:paraId="088266BA" w14:textId="71D11AD2" w:rsidR="009815C4" w:rsidRPr="009815C4" w:rsidRDefault="009815C4" w:rsidP="009815C4">
      <w:pPr>
        <w:pStyle w:val="EndNoteBibliography"/>
        <w:ind w:left="720" w:hanging="720"/>
        <w:rPr>
          <w:noProof/>
        </w:rPr>
      </w:pPr>
      <w:r w:rsidRPr="009815C4">
        <w:rPr>
          <w:noProof/>
        </w:rPr>
        <w:t xml:space="preserve">Rodrik-Outmezguine, V. S., et al. 2016. "Overcoming Mtor Resistance Mutations with a New-Generation Mtor Inhibitor." </w:t>
      </w:r>
      <w:r w:rsidRPr="009815C4">
        <w:rPr>
          <w:i/>
          <w:noProof/>
        </w:rPr>
        <w:t>Nature</w:t>
      </w:r>
      <w:r w:rsidRPr="009815C4">
        <w:rPr>
          <w:noProof/>
        </w:rPr>
        <w:t xml:space="preserve"> 534, no. 7606 (Jun): 272-6. </w:t>
      </w:r>
      <w:hyperlink r:id="rId128" w:history="1">
        <w:r w:rsidRPr="009815C4">
          <w:rPr>
            <w:rStyle w:val="Hyperlink"/>
            <w:rFonts w:ascii="Times New Roman" w:eastAsiaTheme="minorEastAsia" w:hAnsi="Times New Roman" w:cs="Times New Roman"/>
            <w:noProof/>
            <w:kern w:val="0"/>
          </w:rPr>
          <w:t>http://dx.doi.org/10.1038/nature17963</w:t>
        </w:r>
      </w:hyperlink>
      <w:r w:rsidRPr="009815C4">
        <w:rPr>
          <w:noProof/>
        </w:rPr>
        <w:t>.</w:t>
      </w:r>
    </w:p>
    <w:p w14:paraId="0CD25516" w14:textId="77777777" w:rsidR="009815C4" w:rsidRPr="009815C4" w:rsidRDefault="009815C4" w:rsidP="009815C4">
      <w:pPr>
        <w:pStyle w:val="EndNoteBibliography"/>
        <w:rPr>
          <w:noProof/>
        </w:rPr>
      </w:pPr>
    </w:p>
    <w:p w14:paraId="1412A28E" w14:textId="01141350" w:rsidR="009815C4" w:rsidRPr="009815C4" w:rsidRDefault="009815C4" w:rsidP="009815C4">
      <w:pPr>
        <w:pStyle w:val="EndNoteBibliography"/>
        <w:ind w:left="720" w:hanging="720"/>
        <w:rPr>
          <w:noProof/>
        </w:rPr>
      </w:pPr>
      <w:r w:rsidRPr="009815C4">
        <w:rPr>
          <w:noProof/>
        </w:rPr>
        <w:t xml:space="preserve">Rosell, R., et al. 2012. "Erlotinib Versus Standard Chemotherapy as First-Line Treatment for European Patients with Advanced Egfr Mutation-Positive Non-Small-Cell Lung Cancer (Eurtac): A Multicentre, Open-Label, Randomised Phase 3 Trial." </w:t>
      </w:r>
      <w:r w:rsidRPr="009815C4">
        <w:rPr>
          <w:i/>
          <w:noProof/>
        </w:rPr>
        <w:t>Lancet Oncol</w:t>
      </w:r>
      <w:r w:rsidRPr="009815C4">
        <w:rPr>
          <w:noProof/>
        </w:rPr>
        <w:t xml:space="preserve"> 13, no. 3 (Mar): 239-46. </w:t>
      </w:r>
      <w:hyperlink r:id="rId129" w:history="1">
        <w:r w:rsidRPr="009815C4">
          <w:rPr>
            <w:rStyle w:val="Hyperlink"/>
            <w:rFonts w:ascii="Times New Roman" w:eastAsiaTheme="minorEastAsia" w:hAnsi="Times New Roman" w:cs="Times New Roman"/>
            <w:noProof/>
            <w:kern w:val="0"/>
          </w:rPr>
          <w:t>http://dx.doi.org/10.1016/S1470-2045(11)70393-X</w:t>
        </w:r>
      </w:hyperlink>
      <w:r w:rsidRPr="009815C4">
        <w:rPr>
          <w:noProof/>
        </w:rPr>
        <w:t>.</w:t>
      </w:r>
    </w:p>
    <w:p w14:paraId="6520CA42" w14:textId="77777777" w:rsidR="009815C4" w:rsidRPr="009815C4" w:rsidRDefault="009815C4" w:rsidP="009815C4">
      <w:pPr>
        <w:pStyle w:val="EndNoteBibliography"/>
        <w:rPr>
          <w:noProof/>
        </w:rPr>
      </w:pPr>
    </w:p>
    <w:p w14:paraId="166A3B5A" w14:textId="4CB14251" w:rsidR="009815C4" w:rsidRPr="009815C4" w:rsidRDefault="009815C4" w:rsidP="009815C4">
      <w:pPr>
        <w:pStyle w:val="EndNoteBibliography"/>
        <w:ind w:left="720" w:hanging="720"/>
        <w:rPr>
          <w:noProof/>
        </w:rPr>
      </w:pPr>
      <w:r w:rsidRPr="009815C4">
        <w:rPr>
          <w:noProof/>
        </w:rPr>
        <w:t xml:space="preserve">Salesse, S., and C. M. Verfaillie. 2002. "Bcr/Abl: From Molecular Mechanisms of Leukemia Induction to Treatment of Chronic Myelogenous Leukemia." </w:t>
      </w:r>
      <w:r w:rsidRPr="009815C4">
        <w:rPr>
          <w:i/>
          <w:noProof/>
        </w:rPr>
        <w:t>Oncogene</w:t>
      </w:r>
      <w:r w:rsidRPr="009815C4">
        <w:rPr>
          <w:noProof/>
        </w:rPr>
        <w:t xml:space="preserve"> 21, no. 56 (Dec): 8547-59. </w:t>
      </w:r>
      <w:hyperlink r:id="rId130" w:history="1">
        <w:r w:rsidRPr="009815C4">
          <w:rPr>
            <w:rStyle w:val="Hyperlink"/>
            <w:rFonts w:ascii="Times New Roman" w:eastAsiaTheme="minorEastAsia" w:hAnsi="Times New Roman" w:cs="Times New Roman"/>
            <w:noProof/>
            <w:kern w:val="0"/>
          </w:rPr>
          <w:t>http://dx.doi.org/10.1038/sj.onc.1206082</w:t>
        </w:r>
      </w:hyperlink>
      <w:r w:rsidRPr="009815C4">
        <w:rPr>
          <w:noProof/>
        </w:rPr>
        <w:t>.</w:t>
      </w:r>
    </w:p>
    <w:p w14:paraId="65E167CC" w14:textId="77777777" w:rsidR="009815C4" w:rsidRPr="009815C4" w:rsidRDefault="009815C4" w:rsidP="009815C4">
      <w:pPr>
        <w:pStyle w:val="EndNoteBibliography"/>
        <w:rPr>
          <w:noProof/>
        </w:rPr>
      </w:pPr>
    </w:p>
    <w:p w14:paraId="2E030140" w14:textId="6AC8FCE5" w:rsidR="009815C4" w:rsidRPr="009815C4" w:rsidRDefault="009815C4" w:rsidP="009815C4">
      <w:pPr>
        <w:pStyle w:val="EndNoteBibliography"/>
        <w:ind w:left="720" w:hanging="720"/>
        <w:rPr>
          <w:noProof/>
        </w:rPr>
      </w:pPr>
      <w:r w:rsidRPr="009815C4">
        <w:rPr>
          <w:noProof/>
        </w:rPr>
        <w:t xml:space="preserve">Schwarzenbach, H., D. S. Hoon, and K. Pantel. 2011. "Cell-Free Nucleic Acids as </w:t>
      </w:r>
      <w:r w:rsidRPr="009815C4">
        <w:rPr>
          <w:noProof/>
        </w:rPr>
        <w:lastRenderedPageBreak/>
        <w:t xml:space="preserve">Biomarkers in Cancer Patients." </w:t>
      </w:r>
      <w:r w:rsidRPr="009815C4">
        <w:rPr>
          <w:i/>
          <w:noProof/>
        </w:rPr>
        <w:t>Nat Rev Cancer</w:t>
      </w:r>
      <w:r w:rsidRPr="009815C4">
        <w:rPr>
          <w:noProof/>
        </w:rPr>
        <w:t xml:space="preserve"> 11, no. 6 (Jun): 426-37. </w:t>
      </w:r>
      <w:hyperlink r:id="rId131" w:history="1">
        <w:r w:rsidRPr="009815C4">
          <w:rPr>
            <w:rStyle w:val="Hyperlink"/>
            <w:rFonts w:ascii="Times New Roman" w:eastAsiaTheme="minorEastAsia" w:hAnsi="Times New Roman" w:cs="Times New Roman"/>
            <w:noProof/>
            <w:kern w:val="0"/>
          </w:rPr>
          <w:t>http://dx.doi.org/10.1038/nrc3066</w:t>
        </w:r>
      </w:hyperlink>
      <w:r w:rsidRPr="009815C4">
        <w:rPr>
          <w:noProof/>
        </w:rPr>
        <w:t>.</w:t>
      </w:r>
    </w:p>
    <w:p w14:paraId="5B0B1D13" w14:textId="77777777" w:rsidR="009815C4" w:rsidRPr="009815C4" w:rsidRDefault="009815C4" w:rsidP="009815C4">
      <w:pPr>
        <w:pStyle w:val="EndNoteBibliography"/>
        <w:rPr>
          <w:noProof/>
        </w:rPr>
      </w:pPr>
    </w:p>
    <w:p w14:paraId="12C6D37B" w14:textId="24DD43A2" w:rsidR="009815C4" w:rsidRPr="009815C4" w:rsidRDefault="009815C4" w:rsidP="009815C4">
      <w:pPr>
        <w:pStyle w:val="EndNoteBibliography"/>
        <w:ind w:left="720" w:hanging="720"/>
        <w:rPr>
          <w:noProof/>
        </w:rPr>
      </w:pPr>
      <w:r w:rsidRPr="009815C4">
        <w:rPr>
          <w:noProof/>
        </w:rPr>
        <w:t xml:space="preserve">Schwarzenbach, H., and K. Pantel. 2015. "Circulating Dna as Biomarker in Breast Cancer." </w:t>
      </w:r>
      <w:r w:rsidRPr="009815C4">
        <w:rPr>
          <w:i/>
          <w:noProof/>
        </w:rPr>
        <w:t>Breast Cancer Res</w:t>
      </w:r>
      <w:r w:rsidRPr="009815C4">
        <w:rPr>
          <w:noProof/>
        </w:rPr>
        <w:t xml:space="preserve"> 17, no. 1: 136. </w:t>
      </w:r>
      <w:hyperlink r:id="rId132" w:history="1">
        <w:r w:rsidRPr="009815C4">
          <w:rPr>
            <w:rStyle w:val="Hyperlink"/>
            <w:rFonts w:ascii="Times New Roman" w:eastAsiaTheme="minorEastAsia" w:hAnsi="Times New Roman" w:cs="Times New Roman"/>
            <w:noProof/>
            <w:kern w:val="0"/>
          </w:rPr>
          <w:t>http://dx.doi.org/10.1186/s13058-015-0645-5</w:t>
        </w:r>
      </w:hyperlink>
      <w:r w:rsidRPr="009815C4">
        <w:rPr>
          <w:noProof/>
        </w:rPr>
        <w:t>.</w:t>
      </w:r>
    </w:p>
    <w:p w14:paraId="0A706EA3" w14:textId="77777777" w:rsidR="009815C4" w:rsidRPr="009815C4" w:rsidRDefault="009815C4" w:rsidP="009815C4">
      <w:pPr>
        <w:pStyle w:val="EndNoteBibliography"/>
        <w:rPr>
          <w:noProof/>
        </w:rPr>
      </w:pPr>
    </w:p>
    <w:p w14:paraId="3F83FCDA" w14:textId="77777777" w:rsidR="009815C4" w:rsidRPr="009815C4" w:rsidRDefault="009815C4" w:rsidP="009815C4">
      <w:pPr>
        <w:pStyle w:val="EndNoteBibliography"/>
        <w:ind w:left="720" w:hanging="720"/>
        <w:rPr>
          <w:noProof/>
        </w:rPr>
      </w:pPr>
      <w:r w:rsidRPr="009815C4">
        <w:rPr>
          <w:noProof/>
        </w:rPr>
        <w:t xml:space="preserve">Segal, E., H. Wang, and D. Koller. 2003. "Discovering Molecular Pathways from Protein Interaction and Gene Expression Data." </w:t>
      </w:r>
      <w:r w:rsidRPr="009815C4">
        <w:rPr>
          <w:i/>
          <w:noProof/>
        </w:rPr>
        <w:t>Bioinformatics</w:t>
      </w:r>
      <w:r w:rsidRPr="009815C4">
        <w:rPr>
          <w:noProof/>
        </w:rPr>
        <w:t xml:space="preserve"> 19 Suppl 1: i264-71.</w:t>
      </w:r>
    </w:p>
    <w:p w14:paraId="0FB4BB70" w14:textId="77777777" w:rsidR="009815C4" w:rsidRPr="009815C4" w:rsidRDefault="009815C4" w:rsidP="009815C4">
      <w:pPr>
        <w:pStyle w:val="EndNoteBibliography"/>
        <w:rPr>
          <w:noProof/>
        </w:rPr>
      </w:pPr>
    </w:p>
    <w:p w14:paraId="1C83234E" w14:textId="394C20E4" w:rsidR="009815C4" w:rsidRPr="009815C4" w:rsidRDefault="009815C4" w:rsidP="009815C4">
      <w:pPr>
        <w:pStyle w:val="EndNoteBibliography"/>
        <w:ind w:left="720" w:hanging="720"/>
        <w:rPr>
          <w:noProof/>
        </w:rPr>
      </w:pPr>
      <w:r w:rsidRPr="009815C4">
        <w:rPr>
          <w:noProof/>
        </w:rPr>
        <w:t xml:space="preserve">Shah, N. M., et al. 2013. "Understanding the Role of Nrf2-Regulated Mirnas in Human Malignancies." </w:t>
      </w:r>
      <w:r w:rsidRPr="009815C4">
        <w:rPr>
          <w:i/>
          <w:noProof/>
        </w:rPr>
        <w:t>Oncotarget</w:t>
      </w:r>
      <w:r w:rsidRPr="009815C4">
        <w:rPr>
          <w:noProof/>
        </w:rPr>
        <w:t xml:space="preserve"> 4, no. 8 (Aug): 1130-42. </w:t>
      </w:r>
      <w:hyperlink r:id="rId133" w:history="1">
        <w:r w:rsidRPr="009815C4">
          <w:rPr>
            <w:rStyle w:val="Hyperlink"/>
            <w:rFonts w:ascii="Times New Roman" w:eastAsiaTheme="minorEastAsia" w:hAnsi="Times New Roman" w:cs="Times New Roman"/>
            <w:noProof/>
            <w:kern w:val="0"/>
          </w:rPr>
          <w:t>http://dx.doi.org/10.18632/oncotarget.1181</w:t>
        </w:r>
      </w:hyperlink>
      <w:r w:rsidRPr="009815C4">
        <w:rPr>
          <w:noProof/>
        </w:rPr>
        <w:t>.</w:t>
      </w:r>
    </w:p>
    <w:p w14:paraId="632B47DC" w14:textId="77777777" w:rsidR="009815C4" w:rsidRPr="009815C4" w:rsidRDefault="009815C4" w:rsidP="009815C4">
      <w:pPr>
        <w:pStyle w:val="EndNoteBibliography"/>
        <w:rPr>
          <w:noProof/>
        </w:rPr>
      </w:pPr>
    </w:p>
    <w:p w14:paraId="5698406F" w14:textId="6F0142DB" w:rsidR="009815C4" w:rsidRPr="009815C4" w:rsidRDefault="009815C4" w:rsidP="009815C4">
      <w:pPr>
        <w:pStyle w:val="EndNoteBibliography"/>
        <w:ind w:left="720" w:hanging="720"/>
        <w:rPr>
          <w:noProof/>
        </w:rPr>
      </w:pPr>
      <w:r w:rsidRPr="009815C4">
        <w:rPr>
          <w:noProof/>
        </w:rPr>
        <w:t xml:space="preserve">Sharma, S. V., et al. 2007. "Epidermal Growth Factor Receptor Mutations in Lung Cancer." </w:t>
      </w:r>
      <w:r w:rsidRPr="009815C4">
        <w:rPr>
          <w:i/>
          <w:noProof/>
        </w:rPr>
        <w:t>Nat Rev Cancer</w:t>
      </w:r>
      <w:r w:rsidRPr="009815C4">
        <w:rPr>
          <w:noProof/>
        </w:rPr>
        <w:t xml:space="preserve"> 7, no. 3 (Mar): 169-81. </w:t>
      </w:r>
      <w:hyperlink r:id="rId134" w:history="1">
        <w:r w:rsidRPr="009815C4">
          <w:rPr>
            <w:rStyle w:val="Hyperlink"/>
            <w:rFonts w:ascii="Times New Roman" w:eastAsiaTheme="minorEastAsia" w:hAnsi="Times New Roman" w:cs="Times New Roman"/>
            <w:noProof/>
            <w:kern w:val="0"/>
          </w:rPr>
          <w:t>http://dx.doi.org/10.1038/nrc2088</w:t>
        </w:r>
      </w:hyperlink>
      <w:r w:rsidRPr="009815C4">
        <w:rPr>
          <w:noProof/>
        </w:rPr>
        <w:t>.</w:t>
      </w:r>
    </w:p>
    <w:p w14:paraId="7A2C46BA" w14:textId="77777777" w:rsidR="009815C4" w:rsidRPr="009815C4" w:rsidRDefault="009815C4" w:rsidP="009815C4">
      <w:pPr>
        <w:pStyle w:val="EndNoteBibliography"/>
        <w:rPr>
          <w:noProof/>
        </w:rPr>
      </w:pPr>
    </w:p>
    <w:p w14:paraId="1542E001" w14:textId="7FCD4720" w:rsidR="009815C4" w:rsidRPr="009815C4" w:rsidRDefault="009815C4" w:rsidP="009815C4">
      <w:pPr>
        <w:pStyle w:val="EndNoteBibliography"/>
        <w:ind w:left="720" w:hanging="720"/>
        <w:rPr>
          <w:noProof/>
        </w:rPr>
      </w:pPr>
      <w:r w:rsidRPr="009815C4">
        <w:rPr>
          <w:noProof/>
        </w:rPr>
        <w:t xml:space="preserve">Sim, N. L., et al. 2012. "Sift Web Server: Predicting Effects of Amino Acid Substitutions on Proteins." </w:t>
      </w:r>
      <w:r w:rsidRPr="009815C4">
        <w:rPr>
          <w:i/>
          <w:noProof/>
        </w:rPr>
        <w:t>Nucleic Acids Res</w:t>
      </w:r>
      <w:r w:rsidRPr="009815C4">
        <w:rPr>
          <w:noProof/>
        </w:rPr>
        <w:t xml:space="preserve"> 40, no. Web Server issue (Jul): W452-7. </w:t>
      </w:r>
      <w:hyperlink r:id="rId135" w:history="1">
        <w:r w:rsidRPr="009815C4">
          <w:rPr>
            <w:rStyle w:val="Hyperlink"/>
            <w:rFonts w:ascii="Times New Roman" w:eastAsiaTheme="minorEastAsia" w:hAnsi="Times New Roman" w:cs="Times New Roman"/>
            <w:noProof/>
            <w:kern w:val="0"/>
          </w:rPr>
          <w:t>http://dx.doi.org/10.1093/nar/gks539</w:t>
        </w:r>
      </w:hyperlink>
      <w:r w:rsidRPr="009815C4">
        <w:rPr>
          <w:noProof/>
        </w:rPr>
        <w:t>.</w:t>
      </w:r>
    </w:p>
    <w:p w14:paraId="099EEB62" w14:textId="77777777" w:rsidR="009815C4" w:rsidRPr="009815C4" w:rsidRDefault="009815C4" w:rsidP="009815C4">
      <w:pPr>
        <w:pStyle w:val="EndNoteBibliography"/>
        <w:rPr>
          <w:noProof/>
        </w:rPr>
      </w:pPr>
    </w:p>
    <w:p w14:paraId="3A425337" w14:textId="77777777" w:rsidR="009815C4" w:rsidRPr="009815C4" w:rsidRDefault="009815C4" w:rsidP="009815C4">
      <w:pPr>
        <w:pStyle w:val="EndNoteBibliography"/>
        <w:ind w:left="720" w:hanging="720"/>
        <w:rPr>
          <w:i/>
          <w:noProof/>
        </w:rPr>
      </w:pPr>
      <w:r w:rsidRPr="009815C4">
        <w:rPr>
          <w:noProof/>
        </w:rPr>
        <w:t xml:space="preserve">Simm, Jaak, Ildefons Magrans de Abril, and Masashi Sugiyama. 2014. </w:t>
      </w:r>
      <w:r w:rsidRPr="009815C4">
        <w:rPr>
          <w:i/>
          <w:noProof/>
        </w:rPr>
        <w:t>Tree-Based Ensemble Multi-Task Learning Method</w:t>
      </w:r>
    </w:p>
    <w:p w14:paraId="418AF569" w14:textId="77777777" w:rsidR="009815C4" w:rsidRPr="009815C4" w:rsidRDefault="009815C4" w:rsidP="009815C4">
      <w:pPr>
        <w:pStyle w:val="EndNoteBibliography"/>
        <w:rPr>
          <w:noProof/>
        </w:rPr>
      </w:pPr>
      <w:r w:rsidRPr="009815C4">
        <w:rPr>
          <w:i/>
          <w:noProof/>
        </w:rPr>
        <w:t>for Classification and Regression</w:t>
      </w:r>
      <w:r w:rsidRPr="009815C4">
        <w:rPr>
          <w:noProof/>
        </w:rPr>
        <w:t>. Vol. E97-D. 6 vols.: IEICE Transactions on Information and Systems.</w:t>
      </w:r>
    </w:p>
    <w:p w14:paraId="0AC23251" w14:textId="77777777" w:rsidR="009815C4" w:rsidRPr="009815C4" w:rsidRDefault="009815C4" w:rsidP="009815C4">
      <w:pPr>
        <w:pStyle w:val="EndNoteBibliography"/>
        <w:rPr>
          <w:noProof/>
        </w:rPr>
      </w:pPr>
    </w:p>
    <w:p w14:paraId="43B83FF1" w14:textId="77777777" w:rsidR="009815C4" w:rsidRPr="009815C4" w:rsidRDefault="009815C4" w:rsidP="009815C4">
      <w:pPr>
        <w:pStyle w:val="EndNoteBibliography"/>
        <w:ind w:left="720" w:hanging="720"/>
        <w:rPr>
          <w:noProof/>
        </w:rPr>
      </w:pPr>
      <w:r w:rsidRPr="002C179F">
        <w:rPr>
          <w:noProof/>
          <w:lang w:val="fr-FR"/>
        </w:rPr>
        <w:t xml:space="preserve">Slamon, D. J., et al. 1987. </w:t>
      </w:r>
      <w:r w:rsidRPr="009815C4">
        <w:rPr>
          <w:noProof/>
        </w:rPr>
        <w:t xml:space="preserve">"Human Breast Cancer: Correlation of Relapse and Survival with Amplification of the Her-2/Neu Oncogene." </w:t>
      </w:r>
      <w:r w:rsidRPr="009815C4">
        <w:rPr>
          <w:i/>
          <w:noProof/>
        </w:rPr>
        <w:t>Science</w:t>
      </w:r>
      <w:r w:rsidRPr="009815C4">
        <w:rPr>
          <w:noProof/>
        </w:rPr>
        <w:t xml:space="preserve"> 235, no. 4785 (Jan): 177-82.</w:t>
      </w:r>
    </w:p>
    <w:p w14:paraId="73ADA0A5" w14:textId="77777777" w:rsidR="009815C4" w:rsidRPr="009815C4" w:rsidRDefault="009815C4" w:rsidP="009815C4">
      <w:pPr>
        <w:pStyle w:val="EndNoteBibliography"/>
        <w:rPr>
          <w:noProof/>
        </w:rPr>
      </w:pPr>
    </w:p>
    <w:p w14:paraId="3609A17F" w14:textId="146C2C85" w:rsidR="009815C4" w:rsidRPr="009815C4" w:rsidRDefault="009815C4" w:rsidP="009815C4">
      <w:pPr>
        <w:pStyle w:val="EndNoteBibliography"/>
        <w:ind w:left="720" w:hanging="720"/>
        <w:rPr>
          <w:noProof/>
        </w:rPr>
      </w:pPr>
      <w:r w:rsidRPr="009815C4">
        <w:rPr>
          <w:noProof/>
        </w:rPr>
        <w:t xml:space="preserve">Sosman, J. A., et al. 2012. "Survival in Braf V600-Mutant Advanced Melanoma Treated with Vemurafenib." </w:t>
      </w:r>
      <w:r w:rsidRPr="009815C4">
        <w:rPr>
          <w:i/>
          <w:noProof/>
        </w:rPr>
        <w:t>N Engl J Med</w:t>
      </w:r>
      <w:r w:rsidRPr="009815C4">
        <w:rPr>
          <w:noProof/>
        </w:rPr>
        <w:t xml:space="preserve"> 366, no. 8 (Feb): 707-14. </w:t>
      </w:r>
      <w:hyperlink r:id="rId136" w:history="1">
        <w:r w:rsidRPr="009815C4">
          <w:rPr>
            <w:rStyle w:val="Hyperlink"/>
            <w:rFonts w:ascii="Times New Roman" w:eastAsiaTheme="minorEastAsia" w:hAnsi="Times New Roman" w:cs="Times New Roman"/>
            <w:noProof/>
            <w:kern w:val="0"/>
          </w:rPr>
          <w:t>http://dx.doi.org/10.1056/NEJMoa1112302</w:t>
        </w:r>
      </w:hyperlink>
      <w:r w:rsidRPr="009815C4">
        <w:rPr>
          <w:noProof/>
        </w:rPr>
        <w:t>.</w:t>
      </w:r>
    </w:p>
    <w:p w14:paraId="55BC9AFB" w14:textId="77777777" w:rsidR="009815C4" w:rsidRPr="009815C4" w:rsidRDefault="009815C4" w:rsidP="009815C4">
      <w:pPr>
        <w:pStyle w:val="EndNoteBibliography"/>
        <w:rPr>
          <w:noProof/>
        </w:rPr>
      </w:pPr>
    </w:p>
    <w:p w14:paraId="648C07DD" w14:textId="707EAB98" w:rsidR="009815C4" w:rsidRPr="009815C4" w:rsidRDefault="009815C4" w:rsidP="009815C4">
      <w:pPr>
        <w:pStyle w:val="EndNoteBibliography"/>
        <w:ind w:left="720" w:hanging="720"/>
        <w:rPr>
          <w:noProof/>
        </w:rPr>
      </w:pPr>
      <w:r w:rsidRPr="009815C4">
        <w:rPr>
          <w:noProof/>
        </w:rPr>
        <w:t xml:space="preserve">Sotiriou, C., et al. 2003. "Breast Cancer Classification and Prognosis Based on Gene Expression Profiles from a Population-Based Study." </w:t>
      </w:r>
      <w:r w:rsidRPr="009815C4">
        <w:rPr>
          <w:i/>
          <w:noProof/>
        </w:rPr>
        <w:t>Proc Natl Acad Sci U S A</w:t>
      </w:r>
      <w:r w:rsidRPr="009815C4">
        <w:rPr>
          <w:noProof/>
        </w:rPr>
        <w:t xml:space="preserve"> 100, no. 18 (Sep): 10393-8. </w:t>
      </w:r>
      <w:hyperlink r:id="rId137" w:history="1">
        <w:r w:rsidRPr="009815C4">
          <w:rPr>
            <w:rStyle w:val="Hyperlink"/>
            <w:rFonts w:ascii="Times New Roman" w:eastAsiaTheme="minorEastAsia" w:hAnsi="Times New Roman" w:cs="Times New Roman"/>
            <w:noProof/>
            <w:kern w:val="0"/>
          </w:rPr>
          <w:t>http://dx.doi.org/10.1073/pnas.1732912100</w:t>
        </w:r>
      </w:hyperlink>
      <w:r w:rsidRPr="009815C4">
        <w:rPr>
          <w:noProof/>
        </w:rPr>
        <w:t>.</w:t>
      </w:r>
    </w:p>
    <w:p w14:paraId="5C071965" w14:textId="77777777" w:rsidR="009815C4" w:rsidRPr="009815C4" w:rsidRDefault="009815C4" w:rsidP="009815C4">
      <w:pPr>
        <w:pStyle w:val="EndNoteBibliography"/>
        <w:rPr>
          <w:noProof/>
        </w:rPr>
      </w:pPr>
    </w:p>
    <w:p w14:paraId="4FB30C5B" w14:textId="52CD4640" w:rsidR="009815C4" w:rsidRPr="009815C4" w:rsidRDefault="009815C4" w:rsidP="009815C4">
      <w:pPr>
        <w:pStyle w:val="EndNoteBibliography"/>
        <w:ind w:left="720" w:hanging="720"/>
        <w:rPr>
          <w:noProof/>
        </w:rPr>
      </w:pPr>
      <w:r w:rsidRPr="009815C4">
        <w:rPr>
          <w:noProof/>
        </w:rPr>
        <w:t xml:space="preserve">Souroullas, G. P., and N. E. Sharpless. 2015. "Mtor Signaling in Melanoma: Oncogene-Induced Pseudo-Senescence?" </w:t>
      </w:r>
      <w:r w:rsidRPr="009815C4">
        <w:rPr>
          <w:i/>
          <w:noProof/>
        </w:rPr>
        <w:t>Cancer Cell</w:t>
      </w:r>
      <w:r w:rsidRPr="009815C4">
        <w:rPr>
          <w:noProof/>
        </w:rPr>
        <w:t xml:space="preserve"> 27, no. 1 (Jan): 3-5. </w:t>
      </w:r>
      <w:hyperlink r:id="rId138" w:history="1">
        <w:r w:rsidRPr="009815C4">
          <w:rPr>
            <w:rStyle w:val="Hyperlink"/>
            <w:rFonts w:ascii="Times New Roman" w:eastAsiaTheme="minorEastAsia" w:hAnsi="Times New Roman" w:cs="Times New Roman"/>
            <w:noProof/>
            <w:kern w:val="0"/>
          </w:rPr>
          <w:t>http://dx.doi.org/10.1016/j.ccell.2014.12.005</w:t>
        </w:r>
      </w:hyperlink>
      <w:r w:rsidRPr="009815C4">
        <w:rPr>
          <w:noProof/>
        </w:rPr>
        <w:t>.</w:t>
      </w:r>
    </w:p>
    <w:p w14:paraId="194DA53D" w14:textId="77777777" w:rsidR="009815C4" w:rsidRPr="009815C4" w:rsidRDefault="009815C4" w:rsidP="009815C4">
      <w:pPr>
        <w:pStyle w:val="EndNoteBibliography"/>
        <w:rPr>
          <w:noProof/>
        </w:rPr>
      </w:pPr>
    </w:p>
    <w:p w14:paraId="7D9A71CE" w14:textId="77777777" w:rsidR="009815C4" w:rsidRPr="009815C4" w:rsidRDefault="009815C4" w:rsidP="009815C4">
      <w:pPr>
        <w:pStyle w:val="EndNoteBibliography"/>
        <w:ind w:left="720" w:hanging="720"/>
        <w:rPr>
          <w:noProof/>
        </w:rPr>
      </w:pPr>
      <w:r w:rsidRPr="009815C4">
        <w:rPr>
          <w:noProof/>
        </w:rPr>
        <w:t xml:space="preserve">Steinwart, Ingo, and Andreas Christmann. 2008. </w:t>
      </w:r>
      <w:r w:rsidRPr="009815C4">
        <w:rPr>
          <w:i/>
          <w:noProof/>
        </w:rPr>
        <w:t>Support Vector Machines</w:t>
      </w:r>
      <w:r w:rsidRPr="009815C4">
        <w:rPr>
          <w:noProof/>
        </w:rPr>
        <w:t>: Springer Publishing Company, Incorporated.</w:t>
      </w:r>
    </w:p>
    <w:p w14:paraId="6CC88FD5" w14:textId="77777777" w:rsidR="009815C4" w:rsidRPr="009815C4" w:rsidRDefault="009815C4" w:rsidP="009815C4">
      <w:pPr>
        <w:pStyle w:val="EndNoteBibliography"/>
        <w:rPr>
          <w:noProof/>
        </w:rPr>
      </w:pPr>
    </w:p>
    <w:p w14:paraId="635E2914" w14:textId="52E0E9B9" w:rsidR="009815C4" w:rsidRPr="009815C4" w:rsidRDefault="009815C4" w:rsidP="009815C4">
      <w:pPr>
        <w:pStyle w:val="EndNoteBibliography"/>
        <w:ind w:left="720" w:hanging="720"/>
        <w:rPr>
          <w:noProof/>
        </w:rPr>
      </w:pPr>
      <w:r w:rsidRPr="002C179F">
        <w:rPr>
          <w:noProof/>
          <w:lang w:val="fr-FR"/>
        </w:rPr>
        <w:t xml:space="preserve">Stetson, L. C., et al. 2014. </w:t>
      </w:r>
      <w:r w:rsidRPr="009815C4">
        <w:rPr>
          <w:noProof/>
        </w:rPr>
        <w:t xml:space="preserve">"Computational Identification of Multi-Omic Correlates of Anticancer Therapeutic Response." </w:t>
      </w:r>
      <w:r w:rsidRPr="009815C4">
        <w:rPr>
          <w:i/>
          <w:noProof/>
        </w:rPr>
        <w:t>BMC Genomics</w:t>
      </w:r>
      <w:r w:rsidRPr="009815C4">
        <w:rPr>
          <w:noProof/>
        </w:rPr>
        <w:t xml:space="preserve"> 15 Suppl 7: S2. </w:t>
      </w:r>
      <w:hyperlink r:id="rId139" w:history="1">
        <w:r w:rsidRPr="009815C4">
          <w:rPr>
            <w:rStyle w:val="Hyperlink"/>
            <w:rFonts w:ascii="Times New Roman" w:eastAsiaTheme="minorEastAsia" w:hAnsi="Times New Roman" w:cs="Times New Roman"/>
            <w:noProof/>
            <w:kern w:val="0"/>
          </w:rPr>
          <w:t>http://dx.doi.org/10.1186/1471-2164-15-S7-S2</w:t>
        </w:r>
      </w:hyperlink>
      <w:r w:rsidRPr="009815C4">
        <w:rPr>
          <w:noProof/>
        </w:rPr>
        <w:t>.</w:t>
      </w:r>
    </w:p>
    <w:p w14:paraId="6F046C63" w14:textId="77777777" w:rsidR="009815C4" w:rsidRPr="009815C4" w:rsidRDefault="009815C4" w:rsidP="009815C4">
      <w:pPr>
        <w:pStyle w:val="EndNoteBibliography"/>
        <w:rPr>
          <w:noProof/>
        </w:rPr>
      </w:pPr>
    </w:p>
    <w:p w14:paraId="5B6FA2CD" w14:textId="35BF7B87" w:rsidR="009815C4" w:rsidRPr="009815C4" w:rsidRDefault="009815C4" w:rsidP="009815C4">
      <w:pPr>
        <w:pStyle w:val="EndNoteBibliography"/>
        <w:ind w:left="720" w:hanging="720"/>
        <w:rPr>
          <w:noProof/>
        </w:rPr>
      </w:pPr>
      <w:r w:rsidRPr="009815C4">
        <w:rPr>
          <w:noProof/>
        </w:rPr>
        <w:t xml:space="preserve">Stewart, E. L., et al. 2015. "Known and Putative Mechanisms of Resistance to Egfr Targeted Therapies in Nsclc Patients with Egfr Mutations-a Review." </w:t>
      </w:r>
      <w:r w:rsidRPr="009815C4">
        <w:rPr>
          <w:i/>
          <w:noProof/>
        </w:rPr>
        <w:t>Transl Lung Cancer Res</w:t>
      </w:r>
      <w:r w:rsidRPr="009815C4">
        <w:rPr>
          <w:noProof/>
        </w:rPr>
        <w:t xml:space="preserve"> 4, no. 1 (Feb): 67-81. </w:t>
      </w:r>
      <w:hyperlink r:id="rId140" w:history="1">
        <w:r w:rsidRPr="009815C4">
          <w:rPr>
            <w:rStyle w:val="Hyperlink"/>
            <w:rFonts w:ascii="Times New Roman" w:eastAsiaTheme="minorEastAsia" w:hAnsi="Times New Roman" w:cs="Times New Roman"/>
            <w:noProof/>
            <w:kern w:val="0"/>
          </w:rPr>
          <w:t>http://dx.doi.org/10.3978/j.issn.2218-6751.2014.11.06</w:t>
        </w:r>
      </w:hyperlink>
      <w:r w:rsidRPr="009815C4">
        <w:rPr>
          <w:noProof/>
        </w:rPr>
        <w:t>.</w:t>
      </w:r>
    </w:p>
    <w:p w14:paraId="09009AE3" w14:textId="77777777" w:rsidR="009815C4" w:rsidRPr="009815C4" w:rsidRDefault="009815C4" w:rsidP="009815C4">
      <w:pPr>
        <w:pStyle w:val="EndNoteBibliography"/>
        <w:rPr>
          <w:noProof/>
        </w:rPr>
      </w:pPr>
    </w:p>
    <w:p w14:paraId="1A8D32B1" w14:textId="01D8D9FD" w:rsidR="009815C4" w:rsidRPr="009815C4" w:rsidRDefault="009815C4" w:rsidP="009815C4">
      <w:pPr>
        <w:pStyle w:val="EndNoteBibliography"/>
        <w:ind w:left="720" w:hanging="720"/>
        <w:rPr>
          <w:noProof/>
        </w:rPr>
      </w:pPr>
      <w:r w:rsidRPr="009815C4">
        <w:rPr>
          <w:noProof/>
        </w:rPr>
        <w:t xml:space="preserve">Sørlie, T., et al. 2001. "Gene Expression Patterns of Breast Carcinomas Distinguish Tumor Subclasses with Clinical Implications." </w:t>
      </w:r>
      <w:r w:rsidRPr="009815C4">
        <w:rPr>
          <w:i/>
          <w:noProof/>
        </w:rPr>
        <w:t>Proc Natl Acad Sci U S A</w:t>
      </w:r>
      <w:r w:rsidRPr="009815C4">
        <w:rPr>
          <w:noProof/>
        </w:rPr>
        <w:t xml:space="preserve"> 98, no. 19 (Sep): 10869-74. </w:t>
      </w:r>
      <w:hyperlink r:id="rId141" w:history="1">
        <w:r w:rsidRPr="009815C4">
          <w:rPr>
            <w:rStyle w:val="Hyperlink"/>
            <w:rFonts w:ascii="Times New Roman" w:eastAsiaTheme="minorEastAsia" w:hAnsi="Times New Roman" w:cs="Times New Roman"/>
            <w:noProof/>
            <w:kern w:val="0"/>
          </w:rPr>
          <w:t>http://dx.doi.org/10.1073/pnas.191367098</w:t>
        </w:r>
      </w:hyperlink>
      <w:r w:rsidRPr="009815C4">
        <w:rPr>
          <w:noProof/>
        </w:rPr>
        <w:t>.</w:t>
      </w:r>
    </w:p>
    <w:p w14:paraId="313628FD" w14:textId="77777777" w:rsidR="009815C4" w:rsidRPr="009815C4" w:rsidRDefault="009815C4" w:rsidP="009815C4">
      <w:pPr>
        <w:pStyle w:val="EndNoteBibliography"/>
        <w:rPr>
          <w:noProof/>
        </w:rPr>
      </w:pPr>
    </w:p>
    <w:p w14:paraId="32BDC574" w14:textId="7646627E" w:rsidR="009815C4" w:rsidRPr="009815C4" w:rsidRDefault="009815C4" w:rsidP="009815C4">
      <w:pPr>
        <w:pStyle w:val="EndNoteBibliography"/>
        <w:ind w:left="720" w:hanging="720"/>
        <w:rPr>
          <w:noProof/>
        </w:rPr>
      </w:pPr>
      <w:r w:rsidRPr="009815C4">
        <w:rPr>
          <w:noProof/>
        </w:rPr>
        <w:t xml:space="preserve">Templeton, A. J., et al. 2013. "Phase 2 Trial of Single-Agent Everolimus in Chemotherapy-Naive Patients with Castration-Resistant Prostate Cancer (Sakk 08/08)." </w:t>
      </w:r>
      <w:r w:rsidRPr="009815C4">
        <w:rPr>
          <w:i/>
          <w:noProof/>
        </w:rPr>
        <w:t>Eur Urol</w:t>
      </w:r>
      <w:r w:rsidRPr="009815C4">
        <w:rPr>
          <w:noProof/>
        </w:rPr>
        <w:t xml:space="preserve"> 64, no. 1 (Jul): 150-8. </w:t>
      </w:r>
      <w:hyperlink r:id="rId142" w:history="1">
        <w:r w:rsidRPr="009815C4">
          <w:rPr>
            <w:rStyle w:val="Hyperlink"/>
            <w:rFonts w:ascii="Times New Roman" w:eastAsiaTheme="minorEastAsia" w:hAnsi="Times New Roman" w:cs="Times New Roman"/>
            <w:noProof/>
            <w:kern w:val="0"/>
          </w:rPr>
          <w:t>http://dx.doi.org/10.1016/j.eururo.2013.03.040</w:t>
        </w:r>
      </w:hyperlink>
      <w:r w:rsidRPr="009815C4">
        <w:rPr>
          <w:noProof/>
        </w:rPr>
        <w:t>.</w:t>
      </w:r>
    </w:p>
    <w:p w14:paraId="5E498BE3" w14:textId="77777777" w:rsidR="009815C4" w:rsidRPr="009815C4" w:rsidRDefault="009815C4" w:rsidP="009815C4">
      <w:pPr>
        <w:pStyle w:val="EndNoteBibliography"/>
        <w:rPr>
          <w:noProof/>
        </w:rPr>
      </w:pPr>
    </w:p>
    <w:p w14:paraId="7A59E9A9" w14:textId="447C1651" w:rsidR="009815C4" w:rsidRPr="009815C4" w:rsidRDefault="009815C4" w:rsidP="009815C4">
      <w:pPr>
        <w:pStyle w:val="EndNoteBibliography"/>
        <w:ind w:left="720" w:hanging="720"/>
        <w:rPr>
          <w:noProof/>
        </w:rPr>
      </w:pPr>
      <w:r w:rsidRPr="009815C4">
        <w:rPr>
          <w:noProof/>
        </w:rPr>
        <w:t>Trela, E., S. Glowacki, and J. B</w:t>
      </w:r>
      <w:r w:rsidRPr="009815C4">
        <w:rPr>
          <w:rFonts w:ascii="Calibri" w:eastAsia="Calibri" w:hAnsi="Calibri" w:cs="Calibri"/>
          <w:noProof/>
        </w:rPr>
        <w:t>ł</w:t>
      </w:r>
      <w:r w:rsidRPr="009815C4">
        <w:rPr>
          <w:noProof/>
        </w:rPr>
        <w:t xml:space="preserve">asiak. 2014. "Therapy of Chronic Myeloid Leukemia: Twilight of the Imatinib Era?" </w:t>
      </w:r>
      <w:r w:rsidRPr="009815C4">
        <w:rPr>
          <w:i/>
          <w:noProof/>
        </w:rPr>
        <w:t>ISRN Oncol</w:t>
      </w:r>
      <w:r w:rsidRPr="009815C4">
        <w:rPr>
          <w:noProof/>
        </w:rPr>
        <w:t xml:space="preserve"> 2014: 596483. </w:t>
      </w:r>
      <w:hyperlink r:id="rId143" w:history="1">
        <w:r w:rsidRPr="009815C4">
          <w:rPr>
            <w:rStyle w:val="Hyperlink"/>
            <w:rFonts w:ascii="Times New Roman" w:eastAsiaTheme="minorEastAsia" w:hAnsi="Times New Roman" w:cs="Times New Roman"/>
            <w:noProof/>
            <w:kern w:val="0"/>
          </w:rPr>
          <w:t>http://dx.doi.org/10.1155/2014/596483</w:t>
        </w:r>
      </w:hyperlink>
      <w:r w:rsidRPr="009815C4">
        <w:rPr>
          <w:noProof/>
        </w:rPr>
        <w:t>.</w:t>
      </w:r>
    </w:p>
    <w:p w14:paraId="70A2DB77" w14:textId="77777777" w:rsidR="009815C4" w:rsidRPr="009815C4" w:rsidRDefault="009815C4" w:rsidP="009815C4">
      <w:pPr>
        <w:pStyle w:val="EndNoteBibliography"/>
        <w:rPr>
          <w:noProof/>
        </w:rPr>
      </w:pPr>
    </w:p>
    <w:p w14:paraId="173A0225" w14:textId="77777777" w:rsidR="009815C4" w:rsidRPr="009815C4" w:rsidRDefault="009815C4" w:rsidP="009815C4">
      <w:pPr>
        <w:pStyle w:val="EndNoteBibliography"/>
        <w:ind w:left="720" w:hanging="720"/>
        <w:rPr>
          <w:noProof/>
        </w:rPr>
      </w:pPr>
      <w:r w:rsidRPr="009815C4">
        <w:rPr>
          <w:noProof/>
        </w:rPr>
        <w:t xml:space="preserve">U, Banerji, et al. 2013. </w:t>
      </w:r>
      <w:r w:rsidRPr="009815C4">
        <w:rPr>
          <w:i/>
          <w:noProof/>
        </w:rPr>
        <w:t>Results of Two Phase I Multicenter Trials of Azd5363, an Inhibitor of Akt1, 2 and 3: Biomarker and Early Clinical Evaluation in Western and Japanese Patients with Advanced Solid Tumors.</w:t>
      </w:r>
      <w:r w:rsidRPr="009815C4">
        <w:rPr>
          <w:noProof/>
        </w:rPr>
        <w:t xml:space="preserve"> Vol. 73:abstr LB-66.: Cancer Res.</w:t>
      </w:r>
    </w:p>
    <w:p w14:paraId="33B6C4CB" w14:textId="77777777" w:rsidR="009815C4" w:rsidRPr="009815C4" w:rsidRDefault="009815C4" w:rsidP="009815C4">
      <w:pPr>
        <w:pStyle w:val="EndNoteBibliography"/>
        <w:rPr>
          <w:noProof/>
        </w:rPr>
      </w:pPr>
    </w:p>
    <w:p w14:paraId="225DADDB" w14:textId="1DA56193" w:rsidR="009815C4" w:rsidRPr="009815C4" w:rsidRDefault="009815C4" w:rsidP="009815C4">
      <w:pPr>
        <w:pStyle w:val="EndNoteBibliography"/>
        <w:ind w:left="720" w:hanging="720"/>
        <w:rPr>
          <w:noProof/>
        </w:rPr>
      </w:pPr>
      <w:r w:rsidRPr="009815C4">
        <w:rPr>
          <w:noProof/>
        </w:rPr>
        <w:t xml:space="preserve">van der Vaart, M., and P. J. Pretorius. 2007. "The Origin of Circulating Free Dna." </w:t>
      </w:r>
      <w:r w:rsidRPr="009815C4">
        <w:rPr>
          <w:i/>
          <w:noProof/>
        </w:rPr>
        <w:t>Clin Chem</w:t>
      </w:r>
      <w:r w:rsidRPr="009815C4">
        <w:rPr>
          <w:noProof/>
        </w:rPr>
        <w:t xml:space="preserve"> 53, no. 12 (Dec): 2215. </w:t>
      </w:r>
      <w:hyperlink r:id="rId144" w:history="1">
        <w:r w:rsidRPr="009815C4">
          <w:rPr>
            <w:rStyle w:val="Hyperlink"/>
            <w:rFonts w:ascii="Times New Roman" w:eastAsiaTheme="minorEastAsia" w:hAnsi="Times New Roman" w:cs="Times New Roman"/>
            <w:noProof/>
            <w:kern w:val="0"/>
          </w:rPr>
          <w:t>http://dx.doi.org/10.1373/clinchem.2007.092734</w:t>
        </w:r>
      </w:hyperlink>
      <w:r w:rsidRPr="009815C4">
        <w:rPr>
          <w:noProof/>
        </w:rPr>
        <w:t>.</w:t>
      </w:r>
    </w:p>
    <w:p w14:paraId="74D782B6" w14:textId="77777777" w:rsidR="009815C4" w:rsidRPr="009815C4" w:rsidRDefault="009815C4" w:rsidP="009815C4">
      <w:pPr>
        <w:pStyle w:val="EndNoteBibliography"/>
        <w:rPr>
          <w:noProof/>
        </w:rPr>
      </w:pPr>
    </w:p>
    <w:p w14:paraId="29891D82" w14:textId="24AF8624" w:rsidR="009815C4" w:rsidRPr="009815C4" w:rsidRDefault="009815C4" w:rsidP="009815C4">
      <w:pPr>
        <w:pStyle w:val="EndNoteBibliography"/>
        <w:ind w:left="720" w:hanging="720"/>
        <w:rPr>
          <w:noProof/>
        </w:rPr>
      </w:pPr>
      <w:r w:rsidRPr="009815C4">
        <w:rPr>
          <w:noProof/>
        </w:rPr>
        <w:t xml:space="preserve">Venter, J. C., H. O. Smith, and M. D. Adams. 2015. "The Sequence of the Human Genome." </w:t>
      </w:r>
      <w:r w:rsidRPr="009815C4">
        <w:rPr>
          <w:i/>
          <w:noProof/>
        </w:rPr>
        <w:t>Clin Chem</w:t>
      </w:r>
      <w:r w:rsidRPr="009815C4">
        <w:rPr>
          <w:noProof/>
        </w:rPr>
        <w:t xml:space="preserve"> 61, no. 9 (Sep): 1207-8. </w:t>
      </w:r>
      <w:hyperlink r:id="rId145" w:history="1">
        <w:r w:rsidRPr="009815C4">
          <w:rPr>
            <w:rStyle w:val="Hyperlink"/>
            <w:rFonts w:ascii="Times New Roman" w:eastAsiaTheme="minorEastAsia" w:hAnsi="Times New Roman" w:cs="Times New Roman"/>
            <w:noProof/>
            <w:kern w:val="0"/>
          </w:rPr>
          <w:t>http://dx.doi.org/10.1373/clinchem.2014.237016</w:t>
        </w:r>
      </w:hyperlink>
      <w:r w:rsidRPr="009815C4">
        <w:rPr>
          <w:noProof/>
        </w:rPr>
        <w:t>.</w:t>
      </w:r>
    </w:p>
    <w:p w14:paraId="39526851" w14:textId="77777777" w:rsidR="009815C4" w:rsidRPr="009815C4" w:rsidRDefault="009815C4" w:rsidP="009815C4">
      <w:pPr>
        <w:pStyle w:val="EndNoteBibliography"/>
        <w:rPr>
          <w:noProof/>
        </w:rPr>
      </w:pPr>
    </w:p>
    <w:p w14:paraId="18A23386" w14:textId="611431A0" w:rsidR="009815C4" w:rsidRPr="009815C4" w:rsidRDefault="009815C4" w:rsidP="009815C4">
      <w:pPr>
        <w:pStyle w:val="EndNoteBibliography"/>
        <w:ind w:left="720" w:hanging="720"/>
        <w:rPr>
          <w:noProof/>
        </w:rPr>
      </w:pPr>
      <w:r w:rsidRPr="009815C4">
        <w:rPr>
          <w:noProof/>
        </w:rPr>
        <w:t xml:space="preserve">Vermeulen, L., and H. J. Snippert. 2014. "Stem Cell Dynamics in Homeostasis and Cancer of the Intestine." </w:t>
      </w:r>
      <w:r w:rsidRPr="009815C4">
        <w:rPr>
          <w:i/>
          <w:noProof/>
        </w:rPr>
        <w:t>Nat Rev Cancer</w:t>
      </w:r>
      <w:r w:rsidRPr="009815C4">
        <w:rPr>
          <w:noProof/>
        </w:rPr>
        <w:t xml:space="preserve"> 14, no. 7 (Jul): 468-80. </w:t>
      </w:r>
      <w:hyperlink r:id="rId146" w:history="1">
        <w:r w:rsidRPr="009815C4">
          <w:rPr>
            <w:rStyle w:val="Hyperlink"/>
            <w:rFonts w:ascii="Times New Roman" w:eastAsiaTheme="minorEastAsia" w:hAnsi="Times New Roman" w:cs="Times New Roman"/>
            <w:noProof/>
            <w:kern w:val="0"/>
          </w:rPr>
          <w:t>http://dx.doi.org/10.1038/nrc3744</w:t>
        </w:r>
      </w:hyperlink>
      <w:r w:rsidRPr="009815C4">
        <w:rPr>
          <w:noProof/>
        </w:rPr>
        <w:t>.</w:t>
      </w:r>
    </w:p>
    <w:p w14:paraId="7844DC59" w14:textId="77777777" w:rsidR="009815C4" w:rsidRPr="009815C4" w:rsidRDefault="009815C4" w:rsidP="009815C4">
      <w:pPr>
        <w:pStyle w:val="EndNoteBibliography"/>
        <w:rPr>
          <w:noProof/>
        </w:rPr>
      </w:pPr>
    </w:p>
    <w:p w14:paraId="40E5A247" w14:textId="77777777" w:rsidR="009815C4" w:rsidRPr="009815C4" w:rsidRDefault="009815C4" w:rsidP="009815C4">
      <w:pPr>
        <w:pStyle w:val="EndNoteBibliography"/>
        <w:ind w:left="720" w:hanging="720"/>
        <w:rPr>
          <w:noProof/>
        </w:rPr>
      </w:pPr>
      <w:r w:rsidRPr="009815C4">
        <w:rPr>
          <w:noProof/>
        </w:rPr>
        <w:t xml:space="preserve">von Hansemann, D. 1890. </w:t>
      </w:r>
      <w:r w:rsidRPr="009815C4">
        <w:rPr>
          <w:i/>
          <w:noProof/>
        </w:rPr>
        <w:t>Ueber Asymmetrische Zelltheilung in Epithel Krebsen Und Deren Biologische Bedeutung  .</w:t>
      </w:r>
      <w:r w:rsidRPr="009815C4">
        <w:rPr>
          <w:noProof/>
        </w:rPr>
        <w:t xml:space="preserve"> Vol. 119: Virchows Arch. Path. Anat.</w:t>
      </w:r>
    </w:p>
    <w:p w14:paraId="4AE24ADC" w14:textId="77777777" w:rsidR="009815C4" w:rsidRPr="009815C4" w:rsidRDefault="009815C4" w:rsidP="009815C4">
      <w:pPr>
        <w:pStyle w:val="EndNoteBibliography"/>
        <w:rPr>
          <w:noProof/>
        </w:rPr>
      </w:pPr>
    </w:p>
    <w:p w14:paraId="76F565AD" w14:textId="7A9673FD" w:rsidR="009815C4" w:rsidRPr="009815C4" w:rsidRDefault="009815C4" w:rsidP="009815C4">
      <w:pPr>
        <w:pStyle w:val="EndNoteBibliography"/>
        <w:ind w:left="720" w:hanging="720"/>
        <w:rPr>
          <w:noProof/>
        </w:rPr>
      </w:pPr>
      <w:r w:rsidRPr="009815C4">
        <w:rPr>
          <w:noProof/>
        </w:rPr>
        <w:t xml:space="preserve">Wang, Z., M. Gerstein, and M. Snyder. 2009. "Rna-Seq: A Revolutionary Tool for Transcriptomics." </w:t>
      </w:r>
      <w:r w:rsidRPr="009815C4">
        <w:rPr>
          <w:i/>
          <w:noProof/>
        </w:rPr>
        <w:t>Nat Rev Genet</w:t>
      </w:r>
      <w:r w:rsidRPr="009815C4">
        <w:rPr>
          <w:noProof/>
        </w:rPr>
        <w:t xml:space="preserve"> 10, no. 1 (Jan): 57-63. </w:t>
      </w:r>
      <w:hyperlink r:id="rId147" w:history="1">
        <w:r w:rsidRPr="009815C4">
          <w:rPr>
            <w:rStyle w:val="Hyperlink"/>
            <w:rFonts w:ascii="Times New Roman" w:eastAsiaTheme="minorEastAsia" w:hAnsi="Times New Roman" w:cs="Times New Roman"/>
            <w:noProof/>
            <w:kern w:val="0"/>
          </w:rPr>
          <w:t>http://dx.doi.org/10.1038/nrg2484</w:t>
        </w:r>
      </w:hyperlink>
      <w:r w:rsidRPr="009815C4">
        <w:rPr>
          <w:noProof/>
        </w:rPr>
        <w:t>.</w:t>
      </w:r>
    </w:p>
    <w:p w14:paraId="2A9E817E" w14:textId="77777777" w:rsidR="009815C4" w:rsidRPr="009815C4" w:rsidRDefault="009815C4" w:rsidP="009815C4">
      <w:pPr>
        <w:pStyle w:val="EndNoteBibliography"/>
        <w:rPr>
          <w:noProof/>
        </w:rPr>
      </w:pPr>
    </w:p>
    <w:p w14:paraId="620A1FA7" w14:textId="77777777" w:rsidR="009815C4" w:rsidRPr="009815C4" w:rsidRDefault="009815C4" w:rsidP="009815C4">
      <w:pPr>
        <w:pStyle w:val="EndNoteBibliography"/>
        <w:ind w:left="720" w:hanging="720"/>
        <w:rPr>
          <w:noProof/>
        </w:rPr>
      </w:pPr>
      <w:r w:rsidRPr="009815C4">
        <w:rPr>
          <w:noProof/>
        </w:rPr>
        <w:t xml:space="preserve">WATSON, J. D., and F. H. CRICK. 1953. "Molecular Structure of Nucleic Acids; a Structure for Deoxyribose Nucleic Acid." </w:t>
      </w:r>
      <w:r w:rsidRPr="009815C4">
        <w:rPr>
          <w:i/>
          <w:noProof/>
        </w:rPr>
        <w:t>Nature</w:t>
      </w:r>
      <w:r w:rsidRPr="009815C4">
        <w:rPr>
          <w:noProof/>
        </w:rPr>
        <w:t xml:space="preserve"> 171, no. 4356 (Apr): 737-8.</w:t>
      </w:r>
    </w:p>
    <w:p w14:paraId="2ADE2510" w14:textId="77777777" w:rsidR="009815C4" w:rsidRPr="009815C4" w:rsidRDefault="009815C4" w:rsidP="009815C4">
      <w:pPr>
        <w:pStyle w:val="EndNoteBibliography"/>
        <w:rPr>
          <w:noProof/>
        </w:rPr>
      </w:pPr>
    </w:p>
    <w:p w14:paraId="11500783" w14:textId="77777777" w:rsidR="009815C4" w:rsidRPr="009815C4" w:rsidRDefault="009815C4" w:rsidP="009815C4">
      <w:pPr>
        <w:pStyle w:val="EndNoteBibliography"/>
        <w:ind w:left="720" w:hanging="720"/>
        <w:rPr>
          <w:i/>
          <w:noProof/>
        </w:rPr>
      </w:pPr>
      <w:r w:rsidRPr="009815C4">
        <w:rPr>
          <w:noProof/>
        </w:rPr>
        <w:t xml:space="preserve">Yao, Dengju, Jing Yang, and Xiaojuan Zhan. 2013. </w:t>
      </w:r>
      <w:r w:rsidRPr="009815C4">
        <w:rPr>
          <w:i/>
          <w:noProof/>
        </w:rPr>
        <w:t>A Novel Method for Disease Prediction: Hybrid</w:t>
      </w:r>
    </w:p>
    <w:p w14:paraId="2B2A1E4B" w14:textId="77777777" w:rsidR="009815C4" w:rsidRPr="009815C4" w:rsidRDefault="009815C4" w:rsidP="009815C4">
      <w:pPr>
        <w:pStyle w:val="EndNoteBibliography"/>
        <w:rPr>
          <w:i/>
          <w:noProof/>
        </w:rPr>
      </w:pPr>
      <w:r w:rsidRPr="009815C4">
        <w:rPr>
          <w:i/>
          <w:noProof/>
        </w:rPr>
        <w:t>of Random Forest and Multivariate Adaptive</w:t>
      </w:r>
    </w:p>
    <w:p w14:paraId="632A5568" w14:textId="77777777" w:rsidR="009815C4" w:rsidRPr="009815C4" w:rsidRDefault="009815C4" w:rsidP="009815C4">
      <w:pPr>
        <w:pStyle w:val="EndNoteBibliography"/>
        <w:rPr>
          <w:noProof/>
        </w:rPr>
      </w:pPr>
      <w:r w:rsidRPr="009815C4">
        <w:rPr>
          <w:i/>
          <w:noProof/>
        </w:rPr>
        <w:t>Regression Splines</w:t>
      </w:r>
      <w:r w:rsidRPr="009815C4">
        <w:rPr>
          <w:noProof/>
        </w:rPr>
        <w:t>. Vol. 8. 1 vols.: JOURNAL OF COMPUTERS.</w:t>
      </w:r>
    </w:p>
    <w:p w14:paraId="3649A5EA" w14:textId="77777777" w:rsidR="009815C4" w:rsidRPr="009815C4" w:rsidRDefault="009815C4" w:rsidP="009815C4">
      <w:pPr>
        <w:pStyle w:val="EndNoteBibliography"/>
        <w:rPr>
          <w:noProof/>
        </w:rPr>
      </w:pPr>
    </w:p>
    <w:p w14:paraId="24D60DCA" w14:textId="6A747DD6" w:rsidR="009815C4" w:rsidRPr="009815C4" w:rsidRDefault="009815C4" w:rsidP="009815C4">
      <w:pPr>
        <w:pStyle w:val="EndNoteBibliography"/>
        <w:ind w:left="720" w:hanging="720"/>
        <w:rPr>
          <w:noProof/>
        </w:rPr>
      </w:pPr>
      <w:r w:rsidRPr="009815C4">
        <w:rPr>
          <w:noProof/>
        </w:rPr>
        <w:lastRenderedPageBreak/>
        <w:t xml:space="preserve">Yasuda, H., S. Kobayashi, and D. B. Costa. 2012. "Egfr Exon 20 Insertion Mutations in Non-Small-Cell Lung Cancer: Preclinical Data and Clinical Implications." </w:t>
      </w:r>
      <w:r w:rsidRPr="009815C4">
        <w:rPr>
          <w:i/>
          <w:noProof/>
        </w:rPr>
        <w:t>Lancet Oncol</w:t>
      </w:r>
      <w:r w:rsidRPr="009815C4">
        <w:rPr>
          <w:noProof/>
        </w:rPr>
        <w:t xml:space="preserve"> 13, no. 1 (Jan): e23-31. </w:t>
      </w:r>
      <w:hyperlink r:id="rId148" w:history="1">
        <w:r w:rsidRPr="009815C4">
          <w:rPr>
            <w:rStyle w:val="Hyperlink"/>
            <w:rFonts w:ascii="Times New Roman" w:eastAsiaTheme="minorEastAsia" w:hAnsi="Times New Roman" w:cs="Times New Roman"/>
            <w:noProof/>
            <w:kern w:val="0"/>
          </w:rPr>
          <w:t>http://dx.doi.org/10.1016/S1470-2045(11)70129-2</w:t>
        </w:r>
      </w:hyperlink>
      <w:r w:rsidRPr="009815C4">
        <w:rPr>
          <w:noProof/>
        </w:rPr>
        <w:t>.</w:t>
      </w:r>
    </w:p>
    <w:p w14:paraId="02542A50" w14:textId="77777777" w:rsidR="009815C4" w:rsidRPr="009815C4" w:rsidRDefault="009815C4" w:rsidP="009815C4">
      <w:pPr>
        <w:pStyle w:val="EndNoteBibliography"/>
        <w:rPr>
          <w:noProof/>
        </w:rPr>
      </w:pPr>
    </w:p>
    <w:p w14:paraId="59700A5D" w14:textId="77777777" w:rsidR="009815C4" w:rsidRPr="009815C4" w:rsidRDefault="009815C4" w:rsidP="009815C4">
      <w:pPr>
        <w:pStyle w:val="EndNoteBibliography"/>
        <w:ind w:left="720" w:hanging="720"/>
        <w:rPr>
          <w:noProof/>
        </w:rPr>
      </w:pPr>
      <w:r w:rsidRPr="009815C4">
        <w:rPr>
          <w:noProof/>
        </w:rPr>
        <w:t xml:space="preserve">Zou, H, and T Hastie. 2005. </w:t>
      </w:r>
      <w:r w:rsidRPr="009815C4">
        <w:rPr>
          <w:i/>
          <w:noProof/>
        </w:rPr>
        <w:t>Regularization and Variable Selection Via the Elastic Net</w:t>
      </w:r>
      <w:r w:rsidRPr="009815C4">
        <w:rPr>
          <w:noProof/>
        </w:rPr>
        <w:t>: J. R. Statist. Soc. B (2005).</w:t>
      </w:r>
    </w:p>
    <w:p w14:paraId="563A71D6" w14:textId="77777777" w:rsidR="009815C4" w:rsidRPr="009815C4" w:rsidRDefault="009815C4" w:rsidP="009815C4">
      <w:pPr>
        <w:pStyle w:val="EndNoteBibliography"/>
        <w:rPr>
          <w:noProof/>
        </w:rPr>
      </w:pPr>
    </w:p>
    <w:p w14:paraId="3AE21D7D" w14:textId="3A4A7A16" w:rsidR="00AA3B40" w:rsidRPr="00B83746" w:rsidRDefault="00EC532F" w:rsidP="005C60F7">
      <w:pPr>
        <w:pStyle w:val="Heading1"/>
      </w:pPr>
      <w:r w:rsidRPr="00664E1A">
        <w:rPr>
          <w:rFonts w:ascii="Times New Roman" w:hAnsi="Times New Roman" w:cs="Times New Roman"/>
          <w:sz w:val="24"/>
        </w:rPr>
        <w:fldChar w:fldCharType="end"/>
      </w:r>
      <w:r w:rsidR="005C60F7" w:rsidRPr="00B83746">
        <w:t xml:space="preserve"> </w:t>
      </w:r>
    </w:p>
    <w:sectPr w:rsidR="00AA3B40" w:rsidRPr="00B83746" w:rsidSect="001139CB">
      <w:footerReference w:type="even" r:id="rId149"/>
      <w:footerReference w:type="default" r:id="rId150"/>
      <w:pgSz w:w="11900" w:h="16840"/>
      <w:pgMar w:top="1440" w:right="1467" w:bottom="1440" w:left="1644" w:header="851" w:footer="992" w:gutter="0"/>
      <w:pgNumType w:start="1"/>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2B415C" w14:textId="77777777" w:rsidR="00FC3BAC" w:rsidRDefault="00FC3BAC" w:rsidP="00197F5D">
      <w:r>
        <w:separator/>
      </w:r>
    </w:p>
  </w:endnote>
  <w:endnote w:type="continuationSeparator" w:id="0">
    <w:p w14:paraId="6ABA4487" w14:textId="77777777" w:rsidR="00FC3BAC" w:rsidRDefault="00FC3BAC" w:rsidP="00197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DengXian Light">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Apple Symbols">
    <w:panose1 w:val="02000000000000000000"/>
    <w:charset w:val="00"/>
    <w:family w:val="auto"/>
    <w:pitch w:val="variable"/>
    <w:sig w:usb0="800000A3" w:usb1="08007BEB" w:usb2="01840034" w:usb3="00000000" w:csb0="000001FB"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7E68E" w14:textId="77777777" w:rsidR="007C4172" w:rsidRDefault="007C4172" w:rsidP="00E419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C6FD0D" w14:textId="77777777" w:rsidR="007C4172" w:rsidRDefault="007C4172" w:rsidP="00E4192F">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24CBE65" w14:textId="77777777" w:rsidR="007C4172" w:rsidRDefault="007C4172" w:rsidP="00B755E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4A695" w14:textId="77777777" w:rsidR="007C4172" w:rsidRDefault="007C4172" w:rsidP="00E4192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3B44">
      <w:rPr>
        <w:rStyle w:val="PageNumber"/>
        <w:noProof/>
      </w:rPr>
      <w:t>106</w:t>
    </w:r>
    <w:r>
      <w:rPr>
        <w:rStyle w:val="PageNumber"/>
      </w:rPr>
      <w:fldChar w:fldCharType="end"/>
    </w:r>
  </w:p>
  <w:p w14:paraId="5F868344" w14:textId="043F3BF8" w:rsidR="007C4172" w:rsidRDefault="007C4172" w:rsidP="00B755E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CA03D8" w14:textId="77777777" w:rsidR="00FC3BAC" w:rsidRDefault="00FC3BAC" w:rsidP="00197F5D">
      <w:r>
        <w:separator/>
      </w:r>
    </w:p>
  </w:footnote>
  <w:footnote w:type="continuationSeparator" w:id="0">
    <w:p w14:paraId="5B105455" w14:textId="77777777" w:rsidR="00FC3BAC" w:rsidRDefault="00FC3BAC" w:rsidP="00197F5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996C32"/>
    <w:multiLevelType w:val="hybridMultilevel"/>
    <w:tmpl w:val="F8BAAF76"/>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nsid w:val="18110998"/>
    <w:multiLevelType w:val="hybridMultilevel"/>
    <w:tmpl w:val="AC5A6A22"/>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253930A1"/>
    <w:multiLevelType w:val="multilevel"/>
    <w:tmpl w:val="A36AA3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052AE7"/>
    <w:multiLevelType w:val="multilevel"/>
    <w:tmpl w:val="1EBC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9A1656"/>
    <w:multiLevelType w:val="hybridMultilevel"/>
    <w:tmpl w:val="15F823F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nsid w:val="49F877D2"/>
    <w:multiLevelType w:val="hybridMultilevel"/>
    <w:tmpl w:val="04244C78"/>
    <w:lvl w:ilvl="0" w:tplc="CBBC86F6">
      <w:numFmt w:val="bullet"/>
      <w:lvlText w:val=""/>
      <w:lvlJc w:val="left"/>
      <w:pPr>
        <w:ind w:left="500" w:hanging="360"/>
      </w:pPr>
      <w:rPr>
        <w:rFonts w:ascii="Wingdings" w:eastAsiaTheme="majorEastAsia" w:hAnsi="Wingdings" w:cstheme="majorBid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6">
    <w:nsid w:val="4F942137"/>
    <w:multiLevelType w:val="hybridMultilevel"/>
    <w:tmpl w:val="34D66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F754A0"/>
    <w:multiLevelType w:val="multilevel"/>
    <w:tmpl w:val="82F4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7522831"/>
    <w:multiLevelType w:val="hybridMultilevel"/>
    <w:tmpl w:val="5DB69AF0"/>
    <w:lvl w:ilvl="0" w:tplc="4B6AA78E">
      <w:numFmt w:val="bullet"/>
      <w:lvlText w:val="-"/>
      <w:lvlJc w:val="left"/>
      <w:pPr>
        <w:ind w:left="1500" w:hanging="360"/>
      </w:pPr>
      <w:rPr>
        <w:rFonts w:ascii="DengXian" w:eastAsia="DengXian" w:hAnsi="DengXian" w:cstheme="minorBidi" w:hint="eastAsia"/>
        <w:b/>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nsid w:val="62E952F9"/>
    <w:multiLevelType w:val="hybridMultilevel"/>
    <w:tmpl w:val="D752F856"/>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nsid w:val="654258D7"/>
    <w:multiLevelType w:val="hybridMultilevel"/>
    <w:tmpl w:val="F64435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nsid w:val="66DA79B8"/>
    <w:multiLevelType w:val="hybridMultilevel"/>
    <w:tmpl w:val="64B29498"/>
    <w:lvl w:ilvl="0" w:tplc="CBBC86F6">
      <w:numFmt w:val="bullet"/>
      <w:lvlText w:val=""/>
      <w:lvlJc w:val="left"/>
      <w:pPr>
        <w:ind w:left="114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nsid w:val="7489713C"/>
    <w:multiLevelType w:val="hybridMultilevel"/>
    <w:tmpl w:val="C5C473C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nsid w:val="74E07EFE"/>
    <w:multiLevelType w:val="hybridMultilevel"/>
    <w:tmpl w:val="666A8B02"/>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nsid w:val="7A6A7508"/>
    <w:multiLevelType w:val="multilevel"/>
    <w:tmpl w:val="15B4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
  </w:num>
  <w:num w:numId="3">
    <w:abstractNumId w:val="14"/>
  </w:num>
  <w:num w:numId="4">
    <w:abstractNumId w:val="5"/>
  </w:num>
  <w:num w:numId="5">
    <w:abstractNumId w:val="1"/>
  </w:num>
  <w:num w:numId="6">
    <w:abstractNumId w:val="0"/>
  </w:num>
  <w:num w:numId="7">
    <w:abstractNumId w:val="13"/>
  </w:num>
  <w:num w:numId="8">
    <w:abstractNumId w:val="12"/>
  </w:num>
  <w:num w:numId="9">
    <w:abstractNumId w:val="10"/>
  </w:num>
  <w:num w:numId="10">
    <w:abstractNumId w:val="4"/>
  </w:num>
  <w:num w:numId="11">
    <w:abstractNumId w:val="9"/>
  </w:num>
  <w:num w:numId="12">
    <w:abstractNumId w:val="8"/>
  </w:num>
  <w:num w:numId="13">
    <w:abstractNumId w:val="11"/>
  </w:num>
  <w:num w:numId="14">
    <w:abstractNumId w:val="7"/>
  </w:num>
  <w:num w:numId="1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u fu">
    <w15:presenceInfo w15:providerId="Windows Live" w15:userId="a14180f9309a6e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trackRevisions/>
  <w:defaultTabStop w:val="1474"/>
  <w:hyphenationZone w:val="425"/>
  <w:drawingGridHorizontalSpacing w:val="120"/>
  <w:drawingGridVerticalSpacing w:val="423"/>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urabian 8th Author-Date&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8D422C"/>
    <w:rsid w:val="000046A2"/>
    <w:rsid w:val="00004A69"/>
    <w:rsid w:val="00005501"/>
    <w:rsid w:val="00005865"/>
    <w:rsid w:val="000059C5"/>
    <w:rsid w:val="00005CB3"/>
    <w:rsid w:val="0001005C"/>
    <w:rsid w:val="0001018C"/>
    <w:rsid w:val="00010EEF"/>
    <w:rsid w:val="0001154D"/>
    <w:rsid w:val="00011979"/>
    <w:rsid w:val="00011B06"/>
    <w:rsid w:val="00013B1F"/>
    <w:rsid w:val="00014969"/>
    <w:rsid w:val="00014D26"/>
    <w:rsid w:val="0001588B"/>
    <w:rsid w:val="00016204"/>
    <w:rsid w:val="00016F69"/>
    <w:rsid w:val="00017589"/>
    <w:rsid w:val="000176DF"/>
    <w:rsid w:val="00020BC8"/>
    <w:rsid w:val="000218B2"/>
    <w:rsid w:val="00022131"/>
    <w:rsid w:val="0002349E"/>
    <w:rsid w:val="00023BEE"/>
    <w:rsid w:val="00024B90"/>
    <w:rsid w:val="00025C2C"/>
    <w:rsid w:val="00025C44"/>
    <w:rsid w:val="000264BA"/>
    <w:rsid w:val="00030248"/>
    <w:rsid w:val="000324E7"/>
    <w:rsid w:val="0003282B"/>
    <w:rsid w:val="00033F8F"/>
    <w:rsid w:val="00034267"/>
    <w:rsid w:val="00034521"/>
    <w:rsid w:val="000347A5"/>
    <w:rsid w:val="00034FB3"/>
    <w:rsid w:val="000356E8"/>
    <w:rsid w:val="000356ED"/>
    <w:rsid w:val="00035C5A"/>
    <w:rsid w:val="00035E12"/>
    <w:rsid w:val="00036D4A"/>
    <w:rsid w:val="00036F53"/>
    <w:rsid w:val="000420D6"/>
    <w:rsid w:val="00044543"/>
    <w:rsid w:val="000514EC"/>
    <w:rsid w:val="000517AD"/>
    <w:rsid w:val="00051953"/>
    <w:rsid w:val="00052524"/>
    <w:rsid w:val="00052B2C"/>
    <w:rsid w:val="00052DB4"/>
    <w:rsid w:val="00053313"/>
    <w:rsid w:val="00053A02"/>
    <w:rsid w:val="00053DF9"/>
    <w:rsid w:val="00053F9F"/>
    <w:rsid w:val="00054C90"/>
    <w:rsid w:val="00054DB1"/>
    <w:rsid w:val="00056BC2"/>
    <w:rsid w:val="00060193"/>
    <w:rsid w:val="000606C1"/>
    <w:rsid w:val="00060E67"/>
    <w:rsid w:val="00060FA9"/>
    <w:rsid w:val="00064A70"/>
    <w:rsid w:val="00065015"/>
    <w:rsid w:val="0006721F"/>
    <w:rsid w:val="000673C5"/>
    <w:rsid w:val="000712C3"/>
    <w:rsid w:val="0007216B"/>
    <w:rsid w:val="00072ED8"/>
    <w:rsid w:val="00073755"/>
    <w:rsid w:val="00074056"/>
    <w:rsid w:val="00081A80"/>
    <w:rsid w:val="00081CF0"/>
    <w:rsid w:val="00082141"/>
    <w:rsid w:val="00082503"/>
    <w:rsid w:val="00083832"/>
    <w:rsid w:val="0008409B"/>
    <w:rsid w:val="00084E85"/>
    <w:rsid w:val="0008659B"/>
    <w:rsid w:val="0009171F"/>
    <w:rsid w:val="00091799"/>
    <w:rsid w:val="00095791"/>
    <w:rsid w:val="00095A22"/>
    <w:rsid w:val="00095F0A"/>
    <w:rsid w:val="00096111"/>
    <w:rsid w:val="0009614C"/>
    <w:rsid w:val="00096BF8"/>
    <w:rsid w:val="00096C0F"/>
    <w:rsid w:val="00097296"/>
    <w:rsid w:val="00097BAC"/>
    <w:rsid w:val="00097E03"/>
    <w:rsid w:val="00097FC9"/>
    <w:rsid w:val="000A160C"/>
    <w:rsid w:val="000A1948"/>
    <w:rsid w:val="000A24C2"/>
    <w:rsid w:val="000A33C6"/>
    <w:rsid w:val="000A3D6F"/>
    <w:rsid w:val="000A40F9"/>
    <w:rsid w:val="000A4F32"/>
    <w:rsid w:val="000A546F"/>
    <w:rsid w:val="000A5D30"/>
    <w:rsid w:val="000B0451"/>
    <w:rsid w:val="000B0EDB"/>
    <w:rsid w:val="000B182C"/>
    <w:rsid w:val="000B1C3F"/>
    <w:rsid w:val="000B3CE4"/>
    <w:rsid w:val="000B3E2D"/>
    <w:rsid w:val="000B4669"/>
    <w:rsid w:val="000B4D1F"/>
    <w:rsid w:val="000B514E"/>
    <w:rsid w:val="000B5574"/>
    <w:rsid w:val="000B55A6"/>
    <w:rsid w:val="000B58D2"/>
    <w:rsid w:val="000B7848"/>
    <w:rsid w:val="000C0D02"/>
    <w:rsid w:val="000C2954"/>
    <w:rsid w:val="000C3145"/>
    <w:rsid w:val="000C3756"/>
    <w:rsid w:val="000C3A23"/>
    <w:rsid w:val="000C480F"/>
    <w:rsid w:val="000C5AC1"/>
    <w:rsid w:val="000C7168"/>
    <w:rsid w:val="000C743B"/>
    <w:rsid w:val="000D082E"/>
    <w:rsid w:val="000D18F4"/>
    <w:rsid w:val="000D1E2F"/>
    <w:rsid w:val="000D1F36"/>
    <w:rsid w:val="000D2141"/>
    <w:rsid w:val="000D396D"/>
    <w:rsid w:val="000D3BE5"/>
    <w:rsid w:val="000D4F96"/>
    <w:rsid w:val="000D6DE4"/>
    <w:rsid w:val="000D6EFC"/>
    <w:rsid w:val="000D7BD1"/>
    <w:rsid w:val="000E064F"/>
    <w:rsid w:val="000E34C0"/>
    <w:rsid w:val="000E4227"/>
    <w:rsid w:val="000E4626"/>
    <w:rsid w:val="000E5690"/>
    <w:rsid w:val="000E679B"/>
    <w:rsid w:val="000E7B30"/>
    <w:rsid w:val="000E7DC7"/>
    <w:rsid w:val="000F056D"/>
    <w:rsid w:val="000F083D"/>
    <w:rsid w:val="000F4D05"/>
    <w:rsid w:val="000F4D9C"/>
    <w:rsid w:val="000F51B4"/>
    <w:rsid w:val="000F6DD6"/>
    <w:rsid w:val="00100162"/>
    <w:rsid w:val="001002DE"/>
    <w:rsid w:val="00100B64"/>
    <w:rsid w:val="0010104A"/>
    <w:rsid w:val="00101324"/>
    <w:rsid w:val="00101497"/>
    <w:rsid w:val="001016E6"/>
    <w:rsid w:val="00102959"/>
    <w:rsid w:val="001035E7"/>
    <w:rsid w:val="001040F3"/>
    <w:rsid w:val="0010789E"/>
    <w:rsid w:val="0011097B"/>
    <w:rsid w:val="00111865"/>
    <w:rsid w:val="0011266D"/>
    <w:rsid w:val="001139CB"/>
    <w:rsid w:val="00114DEB"/>
    <w:rsid w:val="00114E84"/>
    <w:rsid w:val="00115880"/>
    <w:rsid w:val="00117D65"/>
    <w:rsid w:val="00120BB8"/>
    <w:rsid w:val="0012178D"/>
    <w:rsid w:val="0012212C"/>
    <w:rsid w:val="001221B5"/>
    <w:rsid w:val="00125819"/>
    <w:rsid w:val="001267C6"/>
    <w:rsid w:val="00126A6C"/>
    <w:rsid w:val="00126CCC"/>
    <w:rsid w:val="001300FA"/>
    <w:rsid w:val="001317CC"/>
    <w:rsid w:val="001342E1"/>
    <w:rsid w:val="00136F67"/>
    <w:rsid w:val="00137FCE"/>
    <w:rsid w:val="00142C83"/>
    <w:rsid w:val="00145EF7"/>
    <w:rsid w:val="0014647E"/>
    <w:rsid w:val="00150666"/>
    <w:rsid w:val="0015111C"/>
    <w:rsid w:val="00151B36"/>
    <w:rsid w:val="00153DD8"/>
    <w:rsid w:val="0015516A"/>
    <w:rsid w:val="00155230"/>
    <w:rsid w:val="001555E4"/>
    <w:rsid w:val="001559F6"/>
    <w:rsid w:val="00160362"/>
    <w:rsid w:val="00161E69"/>
    <w:rsid w:val="001621DD"/>
    <w:rsid w:val="001625D2"/>
    <w:rsid w:val="0016277D"/>
    <w:rsid w:val="00162B9D"/>
    <w:rsid w:val="001634EA"/>
    <w:rsid w:val="00165A70"/>
    <w:rsid w:val="00165BBE"/>
    <w:rsid w:val="00165D0D"/>
    <w:rsid w:val="00166C0D"/>
    <w:rsid w:val="0016713A"/>
    <w:rsid w:val="0016798B"/>
    <w:rsid w:val="001710E7"/>
    <w:rsid w:val="00172064"/>
    <w:rsid w:val="00173246"/>
    <w:rsid w:val="0017459D"/>
    <w:rsid w:val="00174C7E"/>
    <w:rsid w:val="001761A8"/>
    <w:rsid w:val="001762A7"/>
    <w:rsid w:val="00176329"/>
    <w:rsid w:val="001766FB"/>
    <w:rsid w:val="0017670F"/>
    <w:rsid w:val="00176869"/>
    <w:rsid w:val="00176A0A"/>
    <w:rsid w:val="00176C32"/>
    <w:rsid w:val="00177179"/>
    <w:rsid w:val="00177F79"/>
    <w:rsid w:val="00177FEE"/>
    <w:rsid w:val="00181FC8"/>
    <w:rsid w:val="001858A0"/>
    <w:rsid w:val="00186449"/>
    <w:rsid w:val="0018663C"/>
    <w:rsid w:val="00190194"/>
    <w:rsid w:val="00192894"/>
    <w:rsid w:val="00193046"/>
    <w:rsid w:val="001963D0"/>
    <w:rsid w:val="0019692D"/>
    <w:rsid w:val="00197048"/>
    <w:rsid w:val="00197F5D"/>
    <w:rsid w:val="001A0781"/>
    <w:rsid w:val="001A0A68"/>
    <w:rsid w:val="001A2679"/>
    <w:rsid w:val="001A2C13"/>
    <w:rsid w:val="001A2CDC"/>
    <w:rsid w:val="001A2F25"/>
    <w:rsid w:val="001A3200"/>
    <w:rsid w:val="001A7EF7"/>
    <w:rsid w:val="001B02A2"/>
    <w:rsid w:val="001B2C41"/>
    <w:rsid w:val="001B3B7C"/>
    <w:rsid w:val="001B3D4E"/>
    <w:rsid w:val="001B6B92"/>
    <w:rsid w:val="001C003D"/>
    <w:rsid w:val="001C01CC"/>
    <w:rsid w:val="001C140D"/>
    <w:rsid w:val="001C1F2C"/>
    <w:rsid w:val="001C2F95"/>
    <w:rsid w:val="001C341E"/>
    <w:rsid w:val="001C4E92"/>
    <w:rsid w:val="001C5479"/>
    <w:rsid w:val="001D0513"/>
    <w:rsid w:val="001D1546"/>
    <w:rsid w:val="001D1D43"/>
    <w:rsid w:val="001D3B9B"/>
    <w:rsid w:val="001D3C0B"/>
    <w:rsid w:val="001D4DDE"/>
    <w:rsid w:val="001D5800"/>
    <w:rsid w:val="001D5A21"/>
    <w:rsid w:val="001D6577"/>
    <w:rsid w:val="001D7A1E"/>
    <w:rsid w:val="001D7AEB"/>
    <w:rsid w:val="001E0BA3"/>
    <w:rsid w:val="001E18BA"/>
    <w:rsid w:val="001E20C7"/>
    <w:rsid w:val="001E2A23"/>
    <w:rsid w:val="001E2CAC"/>
    <w:rsid w:val="001E31D7"/>
    <w:rsid w:val="001E3B76"/>
    <w:rsid w:val="001E41D6"/>
    <w:rsid w:val="001E5DC4"/>
    <w:rsid w:val="001E62D8"/>
    <w:rsid w:val="001E6A4A"/>
    <w:rsid w:val="001E7E0F"/>
    <w:rsid w:val="001F1AB0"/>
    <w:rsid w:val="001F2DD3"/>
    <w:rsid w:val="001F2EF0"/>
    <w:rsid w:val="001F36AA"/>
    <w:rsid w:val="001F3B98"/>
    <w:rsid w:val="001F3F89"/>
    <w:rsid w:val="001F6827"/>
    <w:rsid w:val="001F6DB0"/>
    <w:rsid w:val="001F7DF9"/>
    <w:rsid w:val="002013FC"/>
    <w:rsid w:val="00202BA8"/>
    <w:rsid w:val="00202E31"/>
    <w:rsid w:val="002036FB"/>
    <w:rsid w:val="0020379D"/>
    <w:rsid w:val="002048A8"/>
    <w:rsid w:val="00204931"/>
    <w:rsid w:val="00204F0B"/>
    <w:rsid w:val="00206257"/>
    <w:rsid w:val="00206431"/>
    <w:rsid w:val="00206751"/>
    <w:rsid w:val="00207BE0"/>
    <w:rsid w:val="002112E9"/>
    <w:rsid w:val="002116AB"/>
    <w:rsid w:val="002124E4"/>
    <w:rsid w:val="0021386E"/>
    <w:rsid w:val="00213FCD"/>
    <w:rsid w:val="00214667"/>
    <w:rsid w:val="0021487D"/>
    <w:rsid w:val="0021528F"/>
    <w:rsid w:val="00216539"/>
    <w:rsid w:val="00216741"/>
    <w:rsid w:val="00216CC5"/>
    <w:rsid w:val="00216D11"/>
    <w:rsid w:val="002172A8"/>
    <w:rsid w:val="00220346"/>
    <w:rsid w:val="002203EF"/>
    <w:rsid w:val="00220417"/>
    <w:rsid w:val="00222408"/>
    <w:rsid w:val="002236E9"/>
    <w:rsid w:val="00223B7F"/>
    <w:rsid w:val="00224258"/>
    <w:rsid w:val="00225DC9"/>
    <w:rsid w:val="00227B69"/>
    <w:rsid w:val="00227F25"/>
    <w:rsid w:val="002309D2"/>
    <w:rsid w:val="00230F5D"/>
    <w:rsid w:val="002321B2"/>
    <w:rsid w:val="00232967"/>
    <w:rsid w:val="00233FC0"/>
    <w:rsid w:val="00234BDC"/>
    <w:rsid w:val="00235027"/>
    <w:rsid w:val="0023602B"/>
    <w:rsid w:val="002364F6"/>
    <w:rsid w:val="002365B0"/>
    <w:rsid w:val="00236896"/>
    <w:rsid w:val="0023701F"/>
    <w:rsid w:val="002370AD"/>
    <w:rsid w:val="002412B6"/>
    <w:rsid w:val="00242DD9"/>
    <w:rsid w:val="0024504F"/>
    <w:rsid w:val="00246709"/>
    <w:rsid w:val="00246845"/>
    <w:rsid w:val="002501F2"/>
    <w:rsid w:val="00250238"/>
    <w:rsid w:val="002505BB"/>
    <w:rsid w:val="002508DA"/>
    <w:rsid w:val="00253DCD"/>
    <w:rsid w:val="002546C8"/>
    <w:rsid w:val="002553DF"/>
    <w:rsid w:val="0025763C"/>
    <w:rsid w:val="0025785F"/>
    <w:rsid w:val="00260705"/>
    <w:rsid w:val="00261309"/>
    <w:rsid w:val="002624E2"/>
    <w:rsid w:val="0026350D"/>
    <w:rsid w:val="00264B8D"/>
    <w:rsid w:val="0026580F"/>
    <w:rsid w:val="00267A24"/>
    <w:rsid w:val="0027037E"/>
    <w:rsid w:val="0027413C"/>
    <w:rsid w:val="0027418B"/>
    <w:rsid w:val="0027698E"/>
    <w:rsid w:val="002771FC"/>
    <w:rsid w:val="002772A2"/>
    <w:rsid w:val="002774B8"/>
    <w:rsid w:val="002777DD"/>
    <w:rsid w:val="00280834"/>
    <w:rsid w:val="00280A2E"/>
    <w:rsid w:val="00281ED6"/>
    <w:rsid w:val="0028245E"/>
    <w:rsid w:val="00282516"/>
    <w:rsid w:val="002839B9"/>
    <w:rsid w:val="00285323"/>
    <w:rsid w:val="00286850"/>
    <w:rsid w:val="00286886"/>
    <w:rsid w:val="002869AD"/>
    <w:rsid w:val="002871DD"/>
    <w:rsid w:val="00287DF3"/>
    <w:rsid w:val="0029152A"/>
    <w:rsid w:val="00291929"/>
    <w:rsid w:val="0029302C"/>
    <w:rsid w:val="002932F0"/>
    <w:rsid w:val="002932FF"/>
    <w:rsid w:val="002944AB"/>
    <w:rsid w:val="00294AC9"/>
    <w:rsid w:val="00296330"/>
    <w:rsid w:val="0029648F"/>
    <w:rsid w:val="00297BC4"/>
    <w:rsid w:val="002A1A13"/>
    <w:rsid w:val="002A2C57"/>
    <w:rsid w:val="002A3758"/>
    <w:rsid w:val="002A47B8"/>
    <w:rsid w:val="002A5092"/>
    <w:rsid w:val="002A667C"/>
    <w:rsid w:val="002B080F"/>
    <w:rsid w:val="002B2DAA"/>
    <w:rsid w:val="002B35C0"/>
    <w:rsid w:val="002B3A56"/>
    <w:rsid w:val="002B3F51"/>
    <w:rsid w:val="002B6E1D"/>
    <w:rsid w:val="002B7880"/>
    <w:rsid w:val="002B7B43"/>
    <w:rsid w:val="002C0746"/>
    <w:rsid w:val="002C179F"/>
    <w:rsid w:val="002C17A3"/>
    <w:rsid w:val="002C1D46"/>
    <w:rsid w:val="002C3BE3"/>
    <w:rsid w:val="002C4E01"/>
    <w:rsid w:val="002C538B"/>
    <w:rsid w:val="002C6BE7"/>
    <w:rsid w:val="002D011D"/>
    <w:rsid w:val="002D21FF"/>
    <w:rsid w:val="002D26DE"/>
    <w:rsid w:val="002D2B7D"/>
    <w:rsid w:val="002D3BD5"/>
    <w:rsid w:val="002D406A"/>
    <w:rsid w:val="002D59F5"/>
    <w:rsid w:val="002D5A5D"/>
    <w:rsid w:val="002D5C19"/>
    <w:rsid w:val="002E16FE"/>
    <w:rsid w:val="002E277E"/>
    <w:rsid w:val="002E7E0B"/>
    <w:rsid w:val="002E7EC1"/>
    <w:rsid w:val="002F013C"/>
    <w:rsid w:val="002F06AC"/>
    <w:rsid w:val="002F0A94"/>
    <w:rsid w:val="002F0C18"/>
    <w:rsid w:val="002F156D"/>
    <w:rsid w:val="002F21E4"/>
    <w:rsid w:val="002F28F4"/>
    <w:rsid w:val="002F2F47"/>
    <w:rsid w:val="002F3B9F"/>
    <w:rsid w:val="002F4D85"/>
    <w:rsid w:val="002F6810"/>
    <w:rsid w:val="002F7565"/>
    <w:rsid w:val="002F762D"/>
    <w:rsid w:val="00300180"/>
    <w:rsid w:val="00300D92"/>
    <w:rsid w:val="003016A8"/>
    <w:rsid w:val="003017F2"/>
    <w:rsid w:val="00302EEF"/>
    <w:rsid w:val="00304C7E"/>
    <w:rsid w:val="003063D6"/>
    <w:rsid w:val="00306BC2"/>
    <w:rsid w:val="003076FD"/>
    <w:rsid w:val="00310CDA"/>
    <w:rsid w:val="0031121A"/>
    <w:rsid w:val="00312E3E"/>
    <w:rsid w:val="00315957"/>
    <w:rsid w:val="00315987"/>
    <w:rsid w:val="00315A4B"/>
    <w:rsid w:val="00315E4B"/>
    <w:rsid w:val="003171E1"/>
    <w:rsid w:val="00317BB1"/>
    <w:rsid w:val="00317C5B"/>
    <w:rsid w:val="0032035A"/>
    <w:rsid w:val="00320711"/>
    <w:rsid w:val="00321B12"/>
    <w:rsid w:val="00321F23"/>
    <w:rsid w:val="00323A7E"/>
    <w:rsid w:val="003263D9"/>
    <w:rsid w:val="00326BD0"/>
    <w:rsid w:val="003276A5"/>
    <w:rsid w:val="00327F72"/>
    <w:rsid w:val="00330D6E"/>
    <w:rsid w:val="00331508"/>
    <w:rsid w:val="0033301B"/>
    <w:rsid w:val="003337F7"/>
    <w:rsid w:val="003340ED"/>
    <w:rsid w:val="003344FB"/>
    <w:rsid w:val="00335670"/>
    <w:rsid w:val="00335805"/>
    <w:rsid w:val="003370B4"/>
    <w:rsid w:val="00337C32"/>
    <w:rsid w:val="00337EC6"/>
    <w:rsid w:val="003409C9"/>
    <w:rsid w:val="00341732"/>
    <w:rsid w:val="00342F2A"/>
    <w:rsid w:val="00343846"/>
    <w:rsid w:val="00344510"/>
    <w:rsid w:val="0034461D"/>
    <w:rsid w:val="00344708"/>
    <w:rsid w:val="003450BD"/>
    <w:rsid w:val="0034560C"/>
    <w:rsid w:val="003469ED"/>
    <w:rsid w:val="00346A15"/>
    <w:rsid w:val="00347B56"/>
    <w:rsid w:val="00347B6B"/>
    <w:rsid w:val="003501A2"/>
    <w:rsid w:val="00350389"/>
    <w:rsid w:val="00350725"/>
    <w:rsid w:val="00350CB6"/>
    <w:rsid w:val="00352951"/>
    <w:rsid w:val="00352988"/>
    <w:rsid w:val="003534C1"/>
    <w:rsid w:val="003540AB"/>
    <w:rsid w:val="003558B3"/>
    <w:rsid w:val="003569D1"/>
    <w:rsid w:val="00356EAA"/>
    <w:rsid w:val="0035707E"/>
    <w:rsid w:val="0035710C"/>
    <w:rsid w:val="00357BAA"/>
    <w:rsid w:val="00361107"/>
    <w:rsid w:val="003631A5"/>
    <w:rsid w:val="00363893"/>
    <w:rsid w:val="00363EC9"/>
    <w:rsid w:val="00365CF5"/>
    <w:rsid w:val="0036633B"/>
    <w:rsid w:val="00366B03"/>
    <w:rsid w:val="00370418"/>
    <w:rsid w:val="0037065E"/>
    <w:rsid w:val="00370AAF"/>
    <w:rsid w:val="00370C06"/>
    <w:rsid w:val="00372390"/>
    <w:rsid w:val="00372E01"/>
    <w:rsid w:val="00376F34"/>
    <w:rsid w:val="00377470"/>
    <w:rsid w:val="00377CB1"/>
    <w:rsid w:val="003812EC"/>
    <w:rsid w:val="003819F6"/>
    <w:rsid w:val="00382046"/>
    <w:rsid w:val="00384A52"/>
    <w:rsid w:val="00384B1E"/>
    <w:rsid w:val="0038502F"/>
    <w:rsid w:val="00385464"/>
    <w:rsid w:val="0038624E"/>
    <w:rsid w:val="00386988"/>
    <w:rsid w:val="0039017B"/>
    <w:rsid w:val="003907E5"/>
    <w:rsid w:val="00391D38"/>
    <w:rsid w:val="00393553"/>
    <w:rsid w:val="00393829"/>
    <w:rsid w:val="003940DA"/>
    <w:rsid w:val="003966B4"/>
    <w:rsid w:val="003A035A"/>
    <w:rsid w:val="003A0F95"/>
    <w:rsid w:val="003A13E9"/>
    <w:rsid w:val="003A1660"/>
    <w:rsid w:val="003A50B4"/>
    <w:rsid w:val="003A650D"/>
    <w:rsid w:val="003A7CC4"/>
    <w:rsid w:val="003B0D27"/>
    <w:rsid w:val="003B111D"/>
    <w:rsid w:val="003B1294"/>
    <w:rsid w:val="003B132B"/>
    <w:rsid w:val="003B20EF"/>
    <w:rsid w:val="003B256D"/>
    <w:rsid w:val="003B65E5"/>
    <w:rsid w:val="003B779B"/>
    <w:rsid w:val="003B7F5B"/>
    <w:rsid w:val="003C0C6D"/>
    <w:rsid w:val="003C11C7"/>
    <w:rsid w:val="003C1234"/>
    <w:rsid w:val="003C15CC"/>
    <w:rsid w:val="003C1D56"/>
    <w:rsid w:val="003C1F66"/>
    <w:rsid w:val="003C41B9"/>
    <w:rsid w:val="003C47F7"/>
    <w:rsid w:val="003C4B46"/>
    <w:rsid w:val="003C54A9"/>
    <w:rsid w:val="003C5CBC"/>
    <w:rsid w:val="003C6718"/>
    <w:rsid w:val="003C6BC5"/>
    <w:rsid w:val="003C71ED"/>
    <w:rsid w:val="003D061E"/>
    <w:rsid w:val="003D0F02"/>
    <w:rsid w:val="003D19DD"/>
    <w:rsid w:val="003D1B52"/>
    <w:rsid w:val="003D55E1"/>
    <w:rsid w:val="003D5BD2"/>
    <w:rsid w:val="003D6DDF"/>
    <w:rsid w:val="003D7F5C"/>
    <w:rsid w:val="003E2757"/>
    <w:rsid w:val="003E27E5"/>
    <w:rsid w:val="003E2BD3"/>
    <w:rsid w:val="003E374C"/>
    <w:rsid w:val="003E5101"/>
    <w:rsid w:val="003E7441"/>
    <w:rsid w:val="003F12FA"/>
    <w:rsid w:val="003F1CF0"/>
    <w:rsid w:val="003F1D1B"/>
    <w:rsid w:val="003F2927"/>
    <w:rsid w:val="003F4065"/>
    <w:rsid w:val="003F4A20"/>
    <w:rsid w:val="003F4EDC"/>
    <w:rsid w:val="003F5275"/>
    <w:rsid w:val="003F58D9"/>
    <w:rsid w:val="003F67A0"/>
    <w:rsid w:val="003F72AB"/>
    <w:rsid w:val="00400616"/>
    <w:rsid w:val="0040160B"/>
    <w:rsid w:val="0040160F"/>
    <w:rsid w:val="00402024"/>
    <w:rsid w:val="00403DAE"/>
    <w:rsid w:val="00404793"/>
    <w:rsid w:val="0040554F"/>
    <w:rsid w:val="00405F6A"/>
    <w:rsid w:val="00406734"/>
    <w:rsid w:val="004113C8"/>
    <w:rsid w:val="00411EF2"/>
    <w:rsid w:val="0041251A"/>
    <w:rsid w:val="00413057"/>
    <w:rsid w:val="00414F85"/>
    <w:rsid w:val="00416BD4"/>
    <w:rsid w:val="004171FE"/>
    <w:rsid w:val="00417CCC"/>
    <w:rsid w:val="0042033D"/>
    <w:rsid w:val="0042100D"/>
    <w:rsid w:val="004214D7"/>
    <w:rsid w:val="00424911"/>
    <w:rsid w:val="004255CA"/>
    <w:rsid w:val="00427790"/>
    <w:rsid w:val="00431142"/>
    <w:rsid w:val="00431490"/>
    <w:rsid w:val="004315A2"/>
    <w:rsid w:val="00431AC1"/>
    <w:rsid w:val="00434647"/>
    <w:rsid w:val="00434E64"/>
    <w:rsid w:val="00435593"/>
    <w:rsid w:val="00436753"/>
    <w:rsid w:val="0043762C"/>
    <w:rsid w:val="00437A1F"/>
    <w:rsid w:val="004400B0"/>
    <w:rsid w:val="00440FD0"/>
    <w:rsid w:val="00441E29"/>
    <w:rsid w:val="00442BE5"/>
    <w:rsid w:val="00444A35"/>
    <w:rsid w:val="004476EB"/>
    <w:rsid w:val="00450AB6"/>
    <w:rsid w:val="00450DCA"/>
    <w:rsid w:val="00450E8C"/>
    <w:rsid w:val="00452F5A"/>
    <w:rsid w:val="00453EBA"/>
    <w:rsid w:val="0045400E"/>
    <w:rsid w:val="00454A45"/>
    <w:rsid w:val="00455002"/>
    <w:rsid w:val="00455276"/>
    <w:rsid w:val="00455763"/>
    <w:rsid w:val="00456FFC"/>
    <w:rsid w:val="00457599"/>
    <w:rsid w:val="00461B4F"/>
    <w:rsid w:val="0046216B"/>
    <w:rsid w:val="00462226"/>
    <w:rsid w:val="00462310"/>
    <w:rsid w:val="004635BC"/>
    <w:rsid w:val="0046480C"/>
    <w:rsid w:val="00464CB5"/>
    <w:rsid w:val="00464EDA"/>
    <w:rsid w:val="00466A2E"/>
    <w:rsid w:val="0047136A"/>
    <w:rsid w:val="004729D2"/>
    <w:rsid w:val="00472DAB"/>
    <w:rsid w:val="00473011"/>
    <w:rsid w:val="004730EA"/>
    <w:rsid w:val="004732B4"/>
    <w:rsid w:val="00473346"/>
    <w:rsid w:val="004751BD"/>
    <w:rsid w:val="00475258"/>
    <w:rsid w:val="004771FA"/>
    <w:rsid w:val="00481D05"/>
    <w:rsid w:val="00481DB8"/>
    <w:rsid w:val="0048202D"/>
    <w:rsid w:val="00483214"/>
    <w:rsid w:val="00483869"/>
    <w:rsid w:val="004841A4"/>
    <w:rsid w:val="00485883"/>
    <w:rsid w:val="004874DB"/>
    <w:rsid w:val="00487912"/>
    <w:rsid w:val="004905B5"/>
    <w:rsid w:val="0049115D"/>
    <w:rsid w:val="004911E9"/>
    <w:rsid w:val="00493802"/>
    <w:rsid w:val="00494096"/>
    <w:rsid w:val="00494E71"/>
    <w:rsid w:val="00497340"/>
    <w:rsid w:val="00497966"/>
    <w:rsid w:val="00497A58"/>
    <w:rsid w:val="00497A8C"/>
    <w:rsid w:val="004A296F"/>
    <w:rsid w:val="004A2CEC"/>
    <w:rsid w:val="004A3106"/>
    <w:rsid w:val="004A4493"/>
    <w:rsid w:val="004A50EF"/>
    <w:rsid w:val="004A545C"/>
    <w:rsid w:val="004A62CB"/>
    <w:rsid w:val="004A7177"/>
    <w:rsid w:val="004A7B20"/>
    <w:rsid w:val="004B0565"/>
    <w:rsid w:val="004B0E93"/>
    <w:rsid w:val="004B1992"/>
    <w:rsid w:val="004B2BFD"/>
    <w:rsid w:val="004B312D"/>
    <w:rsid w:val="004B3711"/>
    <w:rsid w:val="004B4719"/>
    <w:rsid w:val="004B5237"/>
    <w:rsid w:val="004B6646"/>
    <w:rsid w:val="004C0D48"/>
    <w:rsid w:val="004C2E27"/>
    <w:rsid w:val="004C3DC9"/>
    <w:rsid w:val="004C46AB"/>
    <w:rsid w:val="004C5453"/>
    <w:rsid w:val="004C5983"/>
    <w:rsid w:val="004C6B71"/>
    <w:rsid w:val="004C6E96"/>
    <w:rsid w:val="004C6EE0"/>
    <w:rsid w:val="004D0A86"/>
    <w:rsid w:val="004D1D38"/>
    <w:rsid w:val="004D2BE0"/>
    <w:rsid w:val="004D3DC3"/>
    <w:rsid w:val="004D403B"/>
    <w:rsid w:val="004D5C00"/>
    <w:rsid w:val="004D695F"/>
    <w:rsid w:val="004E0E65"/>
    <w:rsid w:val="004E1BB5"/>
    <w:rsid w:val="004E2A3E"/>
    <w:rsid w:val="004E4986"/>
    <w:rsid w:val="004E530C"/>
    <w:rsid w:val="004E59F3"/>
    <w:rsid w:val="004E6760"/>
    <w:rsid w:val="004E6E47"/>
    <w:rsid w:val="004E6E63"/>
    <w:rsid w:val="004E7549"/>
    <w:rsid w:val="004F19E7"/>
    <w:rsid w:val="004F1EBC"/>
    <w:rsid w:val="004F1F11"/>
    <w:rsid w:val="004F2B83"/>
    <w:rsid w:val="004F3ACF"/>
    <w:rsid w:val="004F3FD9"/>
    <w:rsid w:val="004F6EC1"/>
    <w:rsid w:val="004F7293"/>
    <w:rsid w:val="004F7AEA"/>
    <w:rsid w:val="00500205"/>
    <w:rsid w:val="00500C28"/>
    <w:rsid w:val="005025A4"/>
    <w:rsid w:val="00502E64"/>
    <w:rsid w:val="005040BC"/>
    <w:rsid w:val="00504553"/>
    <w:rsid w:val="00504A10"/>
    <w:rsid w:val="0050548B"/>
    <w:rsid w:val="005077A8"/>
    <w:rsid w:val="00507B89"/>
    <w:rsid w:val="005130F8"/>
    <w:rsid w:val="005149E5"/>
    <w:rsid w:val="00514C2F"/>
    <w:rsid w:val="00515FCB"/>
    <w:rsid w:val="00516FD4"/>
    <w:rsid w:val="00517266"/>
    <w:rsid w:val="00517485"/>
    <w:rsid w:val="00520DB3"/>
    <w:rsid w:val="00522E49"/>
    <w:rsid w:val="00522FEF"/>
    <w:rsid w:val="00526621"/>
    <w:rsid w:val="0052677B"/>
    <w:rsid w:val="005311BD"/>
    <w:rsid w:val="0053251C"/>
    <w:rsid w:val="005325AD"/>
    <w:rsid w:val="00533236"/>
    <w:rsid w:val="00534A55"/>
    <w:rsid w:val="0053626C"/>
    <w:rsid w:val="0053683A"/>
    <w:rsid w:val="00537D94"/>
    <w:rsid w:val="00540291"/>
    <w:rsid w:val="00540705"/>
    <w:rsid w:val="00540A8E"/>
    <w:rsid w:val="00541557"/>
    <w:rsid w:val="005416C9"/>
    <w:rsid w:val="00541CF9"/>
    <w:rsid w:val="0054467B"/>
    <w:rsid w:val="005450DE"/>
    <w:rsid w:val="00545143"/>
    <w:rsid w:val="0054581E"/>
    <w:rsid w:val="00545CA6"/>
    <w:rsid w:val="00545EFD"/>
    <w:rsid w:val="00547575"/>
    <w:rsid w:val="00547F8D"/>
    <w:rsid w:val="005510BF"/>
    <w:rsid w:val="00553730"/>
    <w:rsid w:val="00555BCE"/>
    <w:rsid w:val="00556563"/>
    <w:rsid w:val="00556625"/>
    <w:rsid w:val="005569A3"/>
    <w:rsid w:val="0055729E"/>
    <w:rsid w:val="00557D9A"/>
    <w:rsid w:val="00557EF3"/>
    <w:rsid w:val="00560349"/>
    <w:rsid w:val="005611FF"/>
    <w:rsid w:val="0056230E"/>
    <w:rsid w:val="00562535"/>
    <w:rsid w:val="00562565"/>
    <w:rsid w:val="005632B6"/>
    <w:rsid w:val="00565B72"/>
    <w:rsid w:val="00565C37"/>
    <w:rsid w:val="00566A32"/>
    <w:rsid w:val="00566EC4"/>
    <w:rsid w:val="005671D1"/>
    <w:rsid w:val="005671FD"/>
    <w:rsid w:val="00570F23"/>
    <w:rsid w:val="00571BFF"/>
    <w:rsid w:val="00572155"/>
    <w:rsid w:val="00572A21"/>
    <w:rsid w:val="005746EC"/>
    <w:rsid w:val="00574892"/>
    <w:rsid w:val="00574CCB"/>
    <w:rsid w:val="00575A6C"/>
    <w:rsid w:val="00575D84"/>
    <w:rsid w:val="00576B0F"/>
    <w:rsid w:val="0057757C"/>
    <w:rsid w:val="00580492"/>
    <w:rsid w:val="00580A8B"/>
    <w:rsid w:val="005813FE"/>
    <w:rsid w:val="005815D3"/>
    <w:rsid w:val="0058259D"/>
    <w:rsid w:val="00582784"/>
    <w:rsid w:val="005833B1"/>
    <w:rsid w:val="0058352A"/>
    <w:rsid w:val="00583682"/>
    <w:rsid w:val="00583826"/>
    <w:rsid w:val="0058399F"/>
    <w:rsid w:val="005871EE"/>
    <w:rsid w:val="0059185F"/>
    <w:rsid w:val="00591E49"/>
    <w:rsid w:val="005941F9"/>
    <w:rsid w:val="0059432C"/>
    <w:rsid w:val="00594A03"/>
    <w:rsid w:val="005965C9"/>
    <w:rsid w:val="00597037"/>
    <w:rsid w:val="005A1114"/>
    <w:rsid w:val="005A17C3"/>
    <w:rsid w:val="005A4AB4"/>
    <w:rsid w:val="005A6442"/>
    <w:rsid w:val="005A65B5"/>
    <w:rsid w:val="005A69C6"/>
    <w:rsid w:val="005B0495"/>
    <w:rsid w:val="005B087C"/>
    <w:rsid w:val="005B0CAC"/>
    <w:rsid w:val="005B2244"/>
    <w:rsid w:val="005B2A40"/>
    <w:rsid w:val="005B4E9C"/>
    <w:rsid w:val="005B6F77"/>
    <w:rsid w:val="005B72B2"/>
    <w:rsid w:val="005B7308"/>
    <w:rsid w:val="005B7CCB"/>
    <w:rsid w:val="005C0321"/>
    <w:rsid w:val="005C0983"/>
    <w:rsid w:val="005C0B54"/>
    <w:rsid w:val="005C0C98"/>
    <w:rsid w:val="005C2CC7"/>
    <w:rsid w:val="005C4D11"/>
    <w:rsid w:val="005C4E88"/>
    <w:rsid w:val="005C5723"/>
    <w:rsid w:val="005C5879"/>
    <w:rsid w:val="005C60F7"/>
    <w:rsid w:val="005C6A1C"/>
    <w:rsid w:val="005C6AA2"/>
    <w:rsid w:val="005C6F2F"/>
    <w:rsid w:val="005C6FAE"/>
    <w:rsid w:val="005C761B"/>
    <w:rsid w:val="005D0048"/>
    <w:rsid w:val="005D0CF9"/>
    <w:rsid w:val="005D187E"/>
    <w:rsid w:val="005D24E1"/>
    <w:rsid w:val="005D2E2A"/>
    <w:rsid w:val="005D3B35"/>
    <w:rsid w:val="005D4F54"/>
    <w:rsid w:val="005D7AE4"/>
    <w:rsid w:val="005E081B"/>
    <w:rsid w:val="005E1659"/>
    <w:rsid w:val="005E1B5D"/>
    <w:rsid w:val="005E2306"/>
    <w:rsid w:val="005E288E"/>
    <w:rsid w:val="005E2ABC"/>
    <w:rsid w:val="005E3F82"/>
    <w:rsid w:val="005E4B04"/>
    <w:rsid w:val="005E5812"/>
    <w:rsid w:val="005E5A07"/>
    <w:rsid w:val="005E6BA3"/>
    <w:rsid w:val="005E70FB"/>
    <w:rsid w:val="005F0AFB"/>
    <w:rsid w:val="005F0CD6"/>
    <w:rsid w:val="005F2559"/>
    <w:rsid w:val="005F42FC"/>
    <w:rsid w:val="005F4D23"/>
    <w:rsid w:val="005F6179"/>
    <w:rsid w:val="005F6FDF"/>
    <w:rsid w:val="006002DD"/>
    <w:rsid w:val="006015DB"/>
    <w:rsid w:val="0060190B"/>
    <w:rsid w:val="00601A14"/>
    <w:rsid w:val="00601FBA"/>
    <w:rsid w:val="006027D0"/>
    <w:rsid w:val="00602A83"/>
    <w:rsid w:val="0060339C"/>
    <w:rsid w:val="006037BA"/>
    <w:rsid w:val="00604CA8"/>
    <w:rsid w:val="00605061"/>
    <w:rsid w:val="00605697"/>
    <w:rsid w:val="00605DB1"/>
    <w:rsid w:val="00605DF4"/>
    <w:rsid w:val="006071EF"/>
    <w:rsid w:val="0061180B"/>
    <w:rsid w:val="00611BB6"/>
    <w:rsid w:val="0061341F"/>
    <w:rsid w:val="00616181"/>
    <w:rsid w:val="00616716"/>
    <w:rsid w:val="00624381"/>
    <w:rsid w:val="006251E7"/>
    <w:rsid w:val="00625F00"/>
    <w:rsid w:val="006269E6"/>
    <w:rsid w:val="00626AE5"/>
    <w:rsid w:val="00626DCE"/>
    <w:rsid w:val="00626FB4"/>
    <w:rsid w:val="00627768"/>
    <w:rsid w:val="006278F5"/>
    <w:rsid w:val="00630954"/>
    <w:rsid w:val="00630E31"/>
    <w:rsid w:val="006318DC"/>
    <w:rsid w:val="0063202F"/>
    <w:rsid w:val="006327BC"/>
    <w:rsid w:val="006332D0"/>
    <w:rsid w:val="00634844"/>
    <w:rsid w:val="00634CAE"/>
    <w:rsid w:val="00635AB1"/>
    <w:rsid w:val="006369C0"/>
    <w:rsid w:val="00640325"/>
    <w:rsid w:val="00640DBF"/>
    <w:rsid w:val="00640E8C"/>
    <w:rsid w:val="00640F97"/>
    <w:rsid w:val="00641AEC"/>
    <w:rsid w:val="00643E78"/>
    <w:rsid w:val="006445BE"/>
    <w:rsid w:val="00646E02"/>
    <w:rsid w:val="006508CE"/>
    <w:rsid w:val="006511B7"/>
    <w:rsid w:val="006512AE"/>
    <w:rsid w:val="006513B7"/>
    <w:rsid w:val="0065151D"/>
    <w:rsid w:val="00651FEF"/>
    <w:rsid w:val="00660645"/>
    <w:rsid w:val="006611FE"/>
    <w:rsid w:val="00661554"/>
    <w:rsid w:val="006629D9"/>
    <w:rsid w:val="006633B6"/>
    <w:rsid w:val="0066400C"/>
    <w:rsid w:val="0066440A"/>
    <w:rsid w:val="006649EF"/>
    <w:rsid w:val="00664E1A"/>
    <w:rsid w:val="00665127"/>
    <w:rsid w:val="00665347"/>
    <w:rsid w:val="00665CDC"/>
    <w:rsid w:val="00666615"/>
    <w:rsid w:val="006700F6"/>
    <w:rsid w:val="006705D0"/>
    <w:rsid w:val="0067065E"/>
    <w:rsid w:val="00671CC3"/>
    <w:rsid w:val="006728F5"/>
    <w:rsid w:val="006733C9"/>
    <w:rsid w:val="006737DB"/>
    <w:rsid w:val="006751EC"/>
    <w:rsid w:val="00677861"/>
    <w:rsid w:val="006808C5"/>
    <w:rsid w:val="00680948"/>
    <w:rsid w:val="00680DA6"/>
    <w:rsid w:val="00682CD5"/>
    <w:rsid w:val="006837FA"/>
    <w:rsid w:val="00690A8C"/>
    <w:rsid w:val="00691C80"/>
    <w:rsid w:val="00691C99"/>
    <w:rsid w:val="00691EEB"/>
    <w:rsid w:val="00692F12"/>
    <w:rsid w:val="00694309"/>
    <w:rsid w:val="00695174"/>
    <w:rsid w:val="006966E1"/>
    <w:rsid w:val="006A2170"/>
    <w:rsid w:val="006A4AC2"/>
    <w:rsid w:val="006A51D4"/>
    <w:rsid w:val="006A52DD"/>
    <w:rsid w:val="006A66FF"/>
    <w:rsid w:val="006B20E1"/>
    <w:rsid w:val="006B268C"/>
    <w:rsid w:val="006B26DE"/>
    <w:rsid w:val="006B2EBB"/>
    <w:rsid w:val="006B4565"/>
    <w:rsid w:val="006B4624"/>
    <w:rsid w:val="006B498C"/>
    <w:rsid w:val="006B56E4"/>
    <w:rsid w:val="006B5868"/>
    <w:rsid w:val="006B61D4"/>
    <w:rsid w:val="006B655C"/>
    <w:rsid w:val="006B6B70"/>
    <w:rsid w:val="006B7E1F"/>
    <w:rsid w:val="006C088D"/>
    <w:rsid w:val="006C0B9C"/>
    <w:rsid w:val="006C2460"/>
    <w:rsid w:val="006C25F6"/>
    <w:rsid w:val="006C5BF4"/>
    <w:rsid w:val="006C6000"/>
    <w:rsid w:val="006C77C7"/>
    <w:rsid w:val="006C7A4B"/>
    <w:rsid w:val="006C7CB6"/>
    <w:rsid w:val="006D11A0"/>
    <w:rsid w:val="006D20B5"/>
    <w:rsid w:val="006D27EE"/>
    <w:rsid w:val="006D3D6A"/>
    <w:rsid w:val="006D4802"/>
    <w:rsid w:val="006D652A"/>
    <w:rsid w:val="006D6788"/>
    <w:rsid w:val="006E0051"/>
    <w:rsid w:val="006E0EF3"/>
    <w:rsid w:val="006E2345"/>
    <w:rsid w:val="006E2FB3"/>
    <w:rsid w:val="006E381E"/>
    <w:rsid w:val="006E4A8B"/>
    <w:rsid w:val="006E664F"/>
    <w:rsid w:val="006E77A8"/>
    <w:rsid w:val="006F07A7"/>
    <w:rsid w:val="006F0B43"/>
    <w:rsid w:val="006F272A"/>
    <w:rsid w:val="006F2873"/>
    <w:rsid w:val="006F2A37"/>
    <w:rsid w:val="006F4AC3"/>
    <w:rsid w:val="006F6A3E"/>
    <w:rsid w:val="006F7853"/>
    <w:rsid w:val="00700944"/>
    <w:rsid w:val="00701523"/>
    <w:rsid w:val="00701700"/>
    <w:rsid w:val="00701FFE"/>
    <w:rsid w:val="007020F0"/>
    <w:rsid w:val="00703A9C"/>
    <w:rsid w:val="00703B9F"/>
    <w:rsid w:val="00704678"/>
    <w:rsid w:val="007054AE"/>
    <w:rsid w:val="00706148"/>
    <w:rsid w:val="007102DF"/>
    <w:rsid w:val="00710980"/>
    <w:rsid w:val="0071178B"/>
    <w:rsid w:val="0071196B"/>
    <w:rsid w:val="007124C8"/>
    <w:rsid w:val="00712F96"/>
    <w:rsid w:val="00713B9D"/>
    <w:rsid w:val="007142C5"/>
    <w:rsid w:val="00715732"/>
    <w:rsid w:val="007159C7"/>
    <w:rsid w:val="00720EE0"/>
    <w:rsid w:val="007215B1"/>
    <w:rsid w:val="00722872"/>
    <w:rsid w:val="00724202"/>
    <w:rsid w:val="007246F4"/>
    <w:rsid w:val="00724858"/>
    <w:rsid w:val="007256D3"/>
    <w:rsid w:val="00725B1E"/>
    <w:rsid w:val="00725C34"/>
    <w:rsid w:val="00727654"/>
    <w:rsid w:val="00730163"/>
    <w:rsid w:val="00731AAD"/>
    <w:rsid w:val="00733C97"/>
    <w:rsid w:val="007344B3"/>
    <w:rsid w:val="0073527F"/>
    <w:rsid w:val="007375F7"/>
    <w:rsid w:val="00742119"/>
    <w:rsid w:val="00742B0B"/>
    <w:rsid w:val="0074509E"/>
    <w:rsid w:val="00745BD7"/>
    <w:rsid w:val="00745BF2"/>
    <w:rsid w:val="00746FEB"/>
    <w:rsid w:val="007474C5"/>
    <w:rsid w:val="007548E7"/>
    <w:rsid w:val="00755037"/>
    <w:rsid w:val="00755833"/>
    <w:rsid w:val="00755959"/>
    <w:rsid w:val="00755B75"/>
    <w:rsid w:val="007572D9"/>
    <w:rsid w:val="00757743"/>
    <w:rsid w:val="00760058"/>
    <w:rsid w:val="00762C10"/>
    <w:rsid w:val="00763904"/>
    <w:rsid w:val="00763FBC"/>
    <w:rsid w:val="0076407F"/>
    <w:rsid w:val="0076457F"/>
    <w:rsid w:val="00766FBE"/>
    <w:rsid w:val="007679EF"/>
    <w:rsid w:val="00770124"/>
    <w:rsid w:val="00770195"/>
    <w:rsid w:val="00770532"/>
    <w:rsid w:val="0077224D"/>
    <w:rsid w:val="00773BD4"/>
    <w:rsid w:val="0077436F"/>
    <w:rsid w:val="007751BC"/>
    <w:rsid w:val="00775D99"/>
    <w:rsid w:val="00776BDB"/>
    <w:rsid w:val="00781070"/>
    <w:rsid w:val="0078247E"/>
    <w:rsid w:val="00782D5D"/>
    <w:rsid w:val="007834CA"/>
    <w:rsid w:val="007835C1"/>
    <w:rsid w:val="00783BC1"/>
    <w:rsid w:val="0078672F"/>
    <w:rsid w:val="007869BF"/>
    <w:rsid w:val="0079002B"/>
    <w:rsid w:val="00790563"/>
    <w:rsid w:val="00790FA8"/>
    <w:rsid w:val="00791FA7"/>
    <w:rsid w:val="00794EA6"/>
    <w:rsid w:val="0079555D"/>
    <w:rsid w:val="0079670A"/>
    <w:rsid w:val="00797106"/>
    <w:rsid w:val="00797163"/>
    <w:rsid w:val="007A0758"/>
    <w:rsid w:val="007A1CB3"/>
    <w:rsid w:val="007A3884"/>
    <w:rsid w:val="007A4769"/>
    <w:rsid w:val="007A6E95"/>
    <w:rsid w:val="007A776E"/>
    <w:rsid w:val="007A7B91"/>
    <w:rsid w:val="007B08FA"/>
    <w:rsid w:val="007B0C7D"/>
    <w:rsid w:val="007B1647"/>
    <w:rsid w:val="007B1956"/>
    <w:rsid w:val="007B2F94"/>
    <w:rsid w:val="007B2FFF"/>
    <w:rsid w:val="007B3089"/>
    <w:rsid w:val="007B36E3"/>
    <w:rsid w:val="007B50B4"/>
    <w:rsid w:val="007B60CF"/>
    <w:rsid w:val="007B7203"/>
    <w:rsid w:val="007B73B7"/>
    <w:rsid w:val="007B7890"/>
    <w:rsid w:val="007B7FD6"/>
    <w:rsid w:val="007C13E4"/>
    <w:rsid w:val="007C14E8"/>
    <w:rsid w:val="007C1E2A"/>
    <w:rsid w:val="007C3484"/>
    <w:rsid w:val="007C34CB"/>
    <w:rsid w:val="007C3694"/>
    <w:rsid w:val="007C3CAA"/>
    <w:rsid w:val="007C4172"/>
    <w:rsid w:val="007C509B"/>
    <w:rsid w:val="007C5475"/>
    <w:rsid w:val="007C60BE"/>
    <w:rsid w:val="007C6F44"/>
    <w:rsid w:val="007D110B"/>
    <w:rsid w:val="007D1362"/>
    <w:rsid w:val="007D29F4"/>
    <w:rsid w:val="007D36E9"/>
    <w:rsid w:val="007D578F"/>
    <w:rsid w:val="007D5AF9"/>
    <w:rsid w:val="007D5C47"/>
    <w:rsid w:val="007D603F"/>
    <w:rsid w:val="007D637B"/>
    <w:rsid w:val="007D7B16"/>
    <w:rsid w:val="007E034E"/>
    <w:rsid w:val="007E1B71"/>
    <w:rsid w:val="007E24A7"/>
    <w:rsid w:val="007E2C1E"/>
    <w:rsid w:val="007E2FFB"/>
    <w:rsid w:val="007E436A"/>
    <w:rsid w:val="007E450D"/>
    <w:rsid w:val="007E4B9C"/>
    <w:rsid w:val="007E4DA7"/>
    <w:rsid w:val="007E589D"/>
    <w:rsid w:val="007E59CE"/>
    <w:rsid w:val="007E7586"/>
    <w:rsid w:val="007F043D"/>
    <w:rsid w:val="007F152D"/>
    <w:rsid w:val="007F3B07"/>
    <w:rsid w:val="007F3FD1"/>
    <w:rsid w:val="007F456F"/>
    <w:rsid w:val="007F4726"/>
    <w:rsid w:val="007F4AC2"/>
    <w:rsid w:val="007F58A6"/>
    <w:rsid w:val="007F5B32"/>
    <w:rsid w:val="007F6126"/>
    <w:rsid w:val="007F6F46"/>
    <w:rsid w:val="008024B8"/>
    <w:rsid w:val="00802A5A"/>
    <w:rsid w:val="00802AAB"/>
    <w:rsid w:val="00802F23"/>
    <w:rsid w:val="0080393A"/>
    <w:rsid w:val="008044E8"/>
    <w:rsid w:val="00804F48"/>
    <w:rsid w:val="008057A8"/>
    <w:rsid w:val="00806610"/>
    <w:rsid w:val="00806DD6"/>
    <w:rsid w:val="00807880"/>
    <w:rsid w:val="00807D23"/>
    <w:rsid w:val="008112F5"/>
    <w:rsid w:val="008119E2"/>
    <w:rsid w:val="00811FD8"/>
    <w:rsid w:val="0081397A"/>
    <w:rsid w:val="008146F7"/>
    <w:rsid w:val="00815B43"/>
    <w:rsid w:val="00817383"/>
    <w:rsid w:val="008206A3"/>
    <w:rsid w:val="00820A38"/>
    <w:rsid w:val="0082123E"/>
    <w:rsid w:val="00821640"/>
    <w:rsid w:val="00821F1C"/>
    <w:rsid w:val="00822373"/>
    <w:rsid w:val="00823B44"/>
    <w:rsid w:val="0082485F"/>
    <w:rsid w:val="00825CE2"/>
    <w:rsid w:val="00826141"/>
    <w:rsid w:val="008268DA"/>
    <w:rsid w:val="008270CF"/>
    <w:rsid w:val="008276D9"/>
    <w:rsid w:val="00830969"/>
    <w:rsid w:val="00831A2E"/>
    <w:rsid w:val="00832116"/>
    <w:rsid w:val="00832D12"/>
    <w:rsid w:val="00832FDF"/>
    <w:rsid w:val="008332B3"/>
    <w:rsid w:val="008333F4"/>
    <w:rsid w:val="008337E4"/>
    <w:rsid w:val="00835732"/>
    <w:rsid w:val="00835E9A"/>
    <w:rsid w:val="00840C4E"/>
    <w:rsid w:val="00840D5F"/>
    <w:rsid w:val="0084125E"/>
    <w:rsid w:val="008422DD"/>
    <w:rsid w:val="0084358D"/>
    <w:rsid w:val="008435A5"/>
    <w:rsid w:val="0084369F"/>
    <w:rsid w:val="00843F14"/>
    <w:rsid w:val="00846119"/>
    <w:rsid w:val="00847FEA"/>
    <w:rsid w:val="0085059D"/>
    <w:rsid w:val="00850E21"/>
    <w:rsid w:val="0085159D"/>
    <w:rsid w:val="00851627"/>
    <w:rsid w:val="00851D0B"/>
    <w:rsid w:val="008527E4"/>
    <w:rsid w:val="008544A6"/>
    <w:rsid w:val="00854926"/>
    <w:rsid w:val="00854BD8"/>
    <w:rsid w:val="008566A6"/>
    <w:rsid w:val="0085699E"/>
    <w:rsid w:val="00856DE2"/>
    <w:rsid w:val="0085767A"/>
    <w:rsid w:val="008578CC"/>
    <w:rsid w:val="00857A28"/>
    <w:rsid w:val="00857AE4"/>
    <w:rsid w:val="0086118B"/>
    <w:rsid w:val="008611F5"/>
    <w:rsid w:val="00861D40"/>
    <w:rsid w:val="00863003"/>
    <w:rsid w:val="00864301"/>
    <w:rsid w:val="008647AC"/>
    <w:rsid w:val="00865842"/>
    <w:rsid w:val="00865DBD"/>
    <w:rsid w:val="00866C86"/>
    <w:rsid w:val="0086785D"/>
    <w:rsid w:val="00867B81"/>
    <w:rsid w:val="00871459"/>
    <w:rsid w:val="00871560"/>
    <w:rsid w:val="00872553"/>
    <w:rsid w:val="00880D90"/>
    <w:rsid w:val="00880E02"/>
    <w:rsid w:val="00882709"/>
    <w:rsid w:val="00882744"/>
    <w:rsid w:val="0088566C"/>
    <w:rsid w:val="008858E6"/>
    <w:rsid w:val="008877E8"/>
    <w:rsid w:val="00890261"/>
    <w:rsid w:val="00891D83"/>
    <w:rsid w:val="00893CFC"/>
    <w:rsid w:val="00893E0C"/>
    <w:rsid w:val="00894D15"/>
    <w:rsid w:val="00894D50"/>
    <w:rsid w:val="00895851"/>
    <w:rsid w:val="00896088"/>
    <w:rsid w:val="00896FDE"/>
    <w:rsid w:val="0089735B"/>
    <w:rsid w:val="00897C49"/>
    <w:rsid w:val="00897DD7"/>
    <w:rsid w:val="008A014F"/>
    <w:rsid w:val="008A2732"/>
    <w:rsid w:val="008A55C2"/>
    <w:rsid w:val="008A6897"/>
    <w:rsid w:val="008A6C1B"/>
    <w:rsid w:val="008B1297"/>
    <w:rsid w:val="008B24F1"/>
    <w:rsid w:val="008B2A6C"/>
    <w:rsid w:val="008B2FD5"/>
    <w:rsid w:val="008B44B4"/>
    <w:rsid w:val="008B46C2"/>
    <w:rsid w:val="008B5079"/>
    <w:rsid w:val="008B605C"/>
    <w:rsid w:val="008B64A5"/>
    <w:rsid w:val="008B664E"/>
    <w:rsid w:val="008B72AD"/>
    <w:rsid w:val="008C21EE"/>
    <w:rsid w:val="008C2BF8"/>
    <w:rsid w:val="008C3358"/>
    <w:rsid w:val="008C3958"/>
    <w:rsid w:val="008C3DAF"/>
    <w:rsid w:val="008C44F4"/>
    <w:rsid w:val="008C60E7"/>
    <w:rsid w:val="008C6CA6"/>
    <w:rsid w:val="008C72B6"/>
    <w:rsid w:val="008C738D"/>
    <w:rsid w:val="008D058F"/>
    <w:rsid w:val="008D0673"/>
    <w:rsid w:val="008D0CFD"/>
    <w:rsid w:val="008D1508"/>
    <w:rsid w:val="008D1CCD"/>
    <w:rsid w:val="008D22A1"/>
    <w:rsid w:val="008D2BAC"/>
    <w:rsid w:val="008D30A3"/>
    <w:rsid w:val="008D3E15"/>
    <w:rsid w:val="008D422C"/>
    <w:rsid w:val="008D4AD8"/>
    <w:rsid w:val="008D7407"/>
    <w:rsid w:val="008D7AEC"/>
    <w:rsid w:val="008E007C"/>
    <w:rsid w:val="008E0866"/>
    <w:rsid w:val="008E2ED3"/>
    <w:rsid w:val="008E2F06"/>
    <w:rsid w:val="008E44F8"/>
    <w:rsid w:val="008E4AD3"/>
    <w:rsid w:val="008E4CDC"/>
    <w:rsid w:val="008E61E8"/>
    <w:rsid w:val="008E69EB"/>
    <w:rsid w:val="008F01B6"/>
    <w:rsid w:val="008F1736"/>
    <w:rsid w:val="008F1A85"/>
    <w:rsid w:val="008F2420"/>
    <w:rsid w:val="008F2861"/>
    <w:rsid w:val="008F30FC"/>
    <w:rsid w:val="008F347F"/>
    <w:rsid w:val="008F535A"/>
    <w:rsid w:val="008F55D4"/>
    <w:rsid w:val="00900340"/>
    <w:rsid w:val="009007F9"/>
    <w:rsid w:val="00900C1C"/>
    <w:rsid w:val="00901597"/>
    <w:rsid w:val="009016CE"/>
    <w:rsid w:val="00901BF9"/>
    <w:rsid w:val="0090353D"/>
    <w:rsid w:val="00903707"/>
    <w:rsid w:val="00903935"/>
    <w:rsid w:val="009041F2"/>
    <w:rsid w:val="009060CB"/>
    <w:rsid w:val="00912068"/>
    <w:rsid w:val="00915566"/>
    <w:rsid w:val="00916093"/>
    <w:rsid w:val="0091678D"/>
    <w:rsid w:val="009167F5"/>
    <w:rsid w:val="00916A7C"/>
    <w:rsid w:val="00920588"/>
    <w:rsid w:val="00920B60"/>
    <w:rsid w:val="00921B32"/>
    <w:rsid w:val="0092322C"/>
    <w:rsid w:val="00923D80"/>
    <w:rsid w:val="009255CE"/>
    <w:rsid w:val="00925BAC"/>
    <w:rsid w:val="0092685C"/>
    <w:rsid w:val="0092690F"/>
    <w:rsid w:val="00927193"/>
    <w:rsid w:val="00927C57"/>
    <w:rsid w:val="00932618"/>
    <w:rsid w:val="0093399D"/>
    <w:rsid w:val="00933C94"/>
    <w:rsid w:val="0093562B"/>
    <w:rsid w:val="00935F03"/>
    <w:rsid w:val="00936F27"/>
    <w:rsid w:val="00937B4F"/>
    <w:rsid w:val="00941035"/>
    <w:rsid w:val="00941CBF"/>
    <w:rsid w:val="009421E5"/>
    <w:rsid w:val="00942DB6"/>
    <w:rsid w:val="00943CBF"/>
    <w:rsid w:val="009462D7"/>
    <w:rsid w:val="009473B6"/>
    <w:rsid w:val="00951174"/>
    <w:rsid w:val="00951B16"/>
    <w:rsid w:val="00953039"/>
    <w:rsid w:val="0095311A"/>
    <w:rsid w:val="00953CC3"/>
    <w:rsid w:val="0095456F"/>
    <w:rsid w:val="00956301"/>
    <w:rsid w:val="00956748"/>
    <w:rsid w:val="00957018"/>
    <w:rsid w:val="009604B9"/>
    <w:rsid w:val="00960C1B"/>
    <w:rsid w:val="00960E49"/>
    <w:rsid w:val="00961D53"/>
    <w:rsid w:val="009625D4"/>
    <w:rsid w:val="0096395F"/>
    <w:rsid w:val="00963D6C"/>
    <w:rsid w:val="0096429A"/>
    <w:rsid w:val="00964717"/>
    <w:rsid w:val="0096471D"/>
    <w:rsid w:val="00964F97"/>
    <w:rsid w:val="00965959"/>
    <w:rsid w:val="00966080"/>
    <w:rsid w:val="00966252"/>
    <w:rsid w:val="0097075B"/>
    <w:rsid w:val="00970C0F"/>
    <w:rsid w:val="00970DAC"/>
    <w:rsid w:val="009711BA"/>
    <w:rsid w:val="00971677"/>
    <w:rsid w:val="00973391"/>
    <w:rsid w:val="009742AD"/>
    <w:rsid w:val="00975021"/>
    <w:rsid w:val="00975285"/>
    <w:rsid w:val="00975671"/>
    <w:rsid w:val="009766C4"/>
    <w:rsid w:val="009815C4"/>
    <w:rsid w:val="00981605"/>
    <w:rsid w:val="009823A2"/>
    <w:rsid w:val="00982C6E"/>
    <w:rsid w:val="00984D51"/>
    <w:rsid w:val="0098610D"/>
    <w:rsid w:val="0098628A"/>
    <w:rsid w:val="00990504"/>
    <w:rsid w:val="00990E24"/>
    <w:rsid w:val="00990F2D"/>
    <w:rsid w:val="00991487"/>
    <w:rsid w:val="0099196C"/>
    <w:rsid w:val="00991B5D"/>
    <w:rsid w:val="009927BD"/>
    <w:rsid w:val="00995F71"/>
    <w:rsid w:val="00997254"/>
    <w:rsid w:val="0099780F"/>
    <w:rsid w:val="00997C59"/>
    <w:rsid w:val="009A054B"/>
    <w:rsid w:val="009A07B3"/>
    <w:rsid w:val="009A0895"/>
    <w:rsid w:val="009A116A"/>
    <w:rsid w:val="009A14FD"/>
    <w:rsid w:val="009A313A"/>
    <w:rsid w:val="009A3183"/>
    <w:rsid w:val="009A36F6"/>
    <w:rsid w:val="009A3860"/>
    <w:rsid w:val="009A4ACD"/>
    <w:rsid w:val="009A4FB5"/>
    <w:rsid w:val="009A5644"/>
    <w:rsid w:val="009A5747"/>
    <w:rsid w:val="009A57F5"/>
    <w:rsid w:val="009A5EBF"/>
    <w:rsid w:val="009A5FC1"/>
    <w:rsid w:val="009A751D"/>
    <w:rsid w:val="009B0362"/>
    <w:rsid w:val="009B0F32"/>
    <w:rsid w:val="009B1211"/>
    <w:rsid w:val="009B15CF"/>
    <w:rsid w:val="009B2AA7"/>
    <w:rsid w:val="009B356A"/>
    <w:rsid w:val="009B38CF"/>
    <w:rsid w:val="009B3936"/>
    <w:rsid w:val="009B41E7"/>
    <w:rsid w:val="009B4263"/>
    <w:rsid w:val="009B549B"/>
    <w:rsid w:val="009B5639"/>
    <w:rsid w:val="009B58B1"/>
    <w:rsid w:val="009B5934"/>
    <w:rsid w:val="009B60B5"/>
    <w:rsid w:val="009B63B1"/>
    <w:rsid w:val="009B74E9"/>
    <w:rsid w:val="009B7923"/>
    <w:rsid w:val="009B7B58"/>
    <w:rsid w:val="009C0731"/>
    <w:rsid w:val="009C17A7"/>
    <w:rsid w:val="009C2569"/>
    <w:rsid w:val="009C31A1"/>
    <w:rsid w:val="009C3628"/>
    <w:rsid w:val="009C5B65"/>
    <w:rsid w:val="009C79F7"/>
    <w:rsid w:val="009D00F9"/>
    <w:rsid w:val="009D0E64"/>
    <w:rsid w:val="009D1408"/>
    <w:rsid w:val="009D2675"/>
    <w:rsid w:val="009D3F2E"/>
    <w:rsid w:val="009D41B0"/>
    <w:rsid w:val="009D50AA"/>
    <w:rsid w:val="009D54B7"/>
    <w:rsid w:val="009D5CF5"/>
    <w:rsid w:val="009D5D60"/>
    <w:rsid w:val="009D7728"/>
    <w:rsid w:val="009D7A15"/>
    <w:rsid w:val="009D7A38"/>
    <w:rsid w:val="009D7CE3"/>
    <w:rsid w:val="009D7E84"/>
    <w:rsid w:val="009E08C8"/>
    <w:rsid w:val="009E45DB"/>
    <w:rsid w:val="009E4A0E"/>
    <w:rsid w:val="009E4B1E"/>
    <w:rsid w:val="009E6BED"/>
    <w:rsid w:val="009E7200"/>
    <w:rsid w:val="009E7C5E"/>
    <w:rsid w:val="009F0E81"/>
    <w:rsid w:val="009F12D6"/>
    <w:rsid w:val="009F20F8"/>
    <w:rsid w:val="009F2AD3"/>
    <w:rsid w:val="009F2AFF"/>
    <w:rsid w:val="009F2FBC"/>
    <w:rsid w:val="009F330A"/>
    <w:rsid w:val="009F39F3"/>
    <w:rsid w:val="009F5FBF"/>
    <w:rsid w:val="009F6F13"/>
    <w:rsid w:val="00A007A1"/>
    <w:rsid w:val="00A009F5"/>
    <w:rsid w:val="00A018D9"/>
    <w:rsid w:val="00A01AF8"/>
    <w:rsid w:val="00A03B1E"/>
    <w:rsid w:val="00A07A91"/>
    <w:rsid w:val="00A1207A"/>
    <w:rsid w:val="00A1230B"/>
    <w:rsid w:val="00A1427A"/>
    <w:rsid w:val="00A149A6"/>
    <w:rsid w:val="00A150C3"/>
    <w:rsid w:val="00A153F9"/>
    <w:rsid w:val="00A2113C"/>
    <w:rsid w:val="00A22581"/>
    <w:rsid w:val="00A22998"/>
    <w:rsid w:val="00A22A72"/>
    <w:rsid w:val="00A2373C"/>
    <w:rsid w:val="00A26DCB"/>
    <w:rsid w:val="00A26DE2"/>
    <w:rsid w:val="00A26F72"/>
    <w:rsid w:val="00A26FB0"/>
    <w:rsid w:val="00A2744C"/>
    <w:rsid w:val="00A319C0"/>
    <w:rsid w:val="00A322C1"/>
    <w:rsid w:val="00A32D8E"/>
    <w:rsid w:val="00A333FE"/>
    <w:rsid w:val="00A34F40"/>
    <w:rsid w:val="00A366D4"/>
    <w:rsid w:val="00A40909"/>
    <w:rsid w:val="00A418B9"/>
    <w:rsid w:val="00A4247C"/>
    <w:rsid w:val="00A42DE4"/>
    <w:rsid w:val="00A43CF8"/>
    <w:rsid w:val="00A4432C"/>
    <w:rsid w:val="00A44EC3"/>
    <w:rsid w:val="00A46C8B"/>
    <w:rsid w:val="00A46E09"/>
    <w:rsid w:val="00A50350"/>
    <w:rsid w:val="00A5139D"/>
    <w:rsid w:val="00A523EC"/>
    <w:rsid w:val="00A52CC2"/>
    <w:rsid w:val="00A538B6"/>
    <w:rsid w:val="00A54FAB"/>
    <w:rsid w:val="00A5555E"/>
    <w:rsid w:val="00A55AEE"/>
    <w:rsid w:val="00A55F2A"/>
    <w:rsid w:val="00A560D5"/>
    <w:rsid w:val="00A56408"/>
    <w:rsid w:val="00A56E25"/>
    <w:rsid w:val="00A56F30"/>
    <w:rsid w:val="00A6078B"/>
    <w:rsid w:val="00A60813"/>
    <w:rsid w:val="00A61F33"/>
    <w:rsid w:val="00A63391"/>
    <w:rsid w:val="00A637BF"/>
    <w:rsid w:val="00A63E23"/>
    <w:rsid w:val="00A64AF3"/>
    <w:rsid w:val="00A65509"/>
    <w:rsid w:val="00A6655A"/>
    <w:rsid w:val="00A6715F"/>
    <w:rsid w:val="00A67B1B"/>
    <w:rsid w:val="00A67C5A"/>
    <w:rsid w:val="00A708FD"/>
    <w:rsid w:val="00A71250"/>
    <w:rsid w:val="00A7186A"/>
    <w:rsid w:val="00A71EAC"/>
    <w:rsid w:val="00A72087"/>
    <w:rsid w:val="00A73562"/>
    <w:rsid w:val="00A736AD"/>
    <w:rsid w:val="00A7387A"/>
    <w:rsid w:val="00A74D93"/>
    <w:rsid w:val="00A752AD"/>
    <w:rsid w:val="00A753CC"/>
    <w:rsid w:val="00A76097"/>
    <w:rsid w:val="00A77178"/>
    <w:rsid w:val="00A772B5"/>
    <w:rsid w:val="00A8018B"/>
    <w:rsid w:val="00A80F00"/>
    <w:rsid w:val="00A81033"/>
    <w:rsid w:val="00A81D50"/>
    <w:rsid w:val="00A8258B"/>
    <w:rsid w:val="00A84047"/>
    <w:rsid w:val="00A850A0"/>
    <w:rsid w:val="00A852E9"/>
    <w:rsid w:val="00A85645"/>
    <w:rsid w:val="00A85D3E"/>
    <w:rsid w:val="00A8783F"/>
    <w:rsid w:val="00A87B86"/>
    <w:rsid w:val="00A90E4E"/>
    <w:rsid w:val="00A91DCB"/>
    <w:rsid w:val="00A92629"/>
    <w:rsid w:val="00A92BAA"/>
    <w:rsid w:val="00A937F9"/>
    <w:rsid w:val="00A93CEA"/>
    <w:rsid w:val="00A93F84"/>
    <w:rsid w:val="00A95691"/>
    <w:rsid w:val="00A95903"/>
    <w:rsid w:val="00A96238"/>
    <w:rsid w:val="00A9693B"/>
    <w:rsid w:val="00A97757"/>
    <w:rsid w:val="00AA10A5"/>
    <w:rsid w:val="00AA1391"/>
    <w:rsid w:val="00AA1D95"/>
    <w:rsid w:val="00AA3B40"/>
    <w:rsid w:val="00AA58AF"/>
    <w:rsid w:val="00AA5FD2"/>
    <w:rsid w:val="00AA6C16"/>
    <w:rsid w:val="00AA7504"/>
    <w:rsid w:val="00AB0AF7"/>
    <w:rsid w:val="00AB0C90"/>
    <w:rsid w:val="00AB1DEB"/>
    <w:rsid w:val="00AB2A7B"/>
    <w:rsid w:val="00AB41AA"/>
    <w:rsid w:val="00AB440A"/>
    <w:rsid w:val="00AB4929"/>
    <w:rsid w:val="00AB5303"/>
    <w:rsid w:val="00AB5619"/>
    <w:rsid w:val="00AB5F59"/>
    <w:rsid w:val="00AB658D"/>
    <w:rsid w:val="00AB6936"/>
    <w:rsid w:val="00AB756D"/>
    <w:rsid w:val="00AB7849"/>
    <w:rsid w:val="00AB7E87"/>
    <w:rsid w:val="00AB7F78"/>
    <w:rsid w:val="00AC059B"/>
    <w:rsid w:val="00AC0A7A"/>
    <w:rsid w:val="00AC1F61"/>
    <w:rsid w:val="00AC2E61"/>
    <w:rsid w:val="00AC3737"/>
    <w:rsid w:val="00AC39C0"/>
    <w:rsid w:val="00AC4EA1"/>
    <w:rsid w:val="00AC6037"/>
    <w:rsid w:val="00AC66DA"/>
    <w:rsid w:val="00AC724B"/>
    <w:rsid w:val="00AC74F1"/>
    <w:rsid w:val="00AD0305"/>
    <w:rsid w:val="00AD2E2C"/>
    <w:rsid w:val="00AD3D50"/>
    <w:rsid w:val="00AD79A8"/>
    <w:rsid w:val="00AE0847"/>
    <w:rsid w:val="00AE0A6C"/>
    <w:rsid w:val="00AE137F"/>
    <w:rsid w:val="00AE3BAA"/>
    <w:rsid w:val="00AE4061"/>
    <w:rsid w:val="00AE5D3D"/>
    <w:rsid w:val="00AE60B9"/>
    <w:rsid w:val="00AE7EA3"/>
    <w:rsid w:val="00AF0F45"/>
    <w:rsid w:val="00AF0F79"/>
    <w:rsid w:val="00AF1A28"/>
    <w:rsid w:val="00AF3059"/>
    <w:rsid w:val="00AF327E"/>
    <w:rsid w:val="00AF5204"/>
    <w:rsid w:val="00AF74AA"/>
    <w:rsid w:val="00AF7721"/>
    <w:rsid w:val="00B01F56"/>
    <w:rsid w:val="00B02A91"/>
    <w:rsid w:val="00B0327E"/>
    <w:rsid w:val="00B04D7E"/>
    <w:rsid w:val="00B06276"/>
    <w:rsid w:val="00B10AB3"/>
    <w:rsid w:val="00B1250D"/>
    <w:rsid w:val="00B12F2D"/>
    <w:rsid w:val="00B13989"/>
    <w:rsid w:val="00B1597C"/>
    <w:rsid w:val="00B15AC3"/>
    <w:rsid w:val="00B16251"/>
    <w:rsid w:val="00B16C61"/>
    <w:rsid w:val="00B20E7D"/>
    <w:rsid w:val="00B22A24"/>
    <w:rsid w:val="00B238B4"/>
    <w:rsid w:val="00B23E85"/>
    <w:rsid w:val="00B23EB6"/>
    <w:rsid w:val="00B247B3"/>
    <w:rsid w:val="00B24A19"/>
    <w:rsid w:val="00B252B8"/>
    <w:rsid w:val="00B2559E"/>
    <w:rsid w:val="00B266C1"/>
    <w:rsid w:val="00B278F4"/>
    <w:rsid w:val="00B27E9A"/>
    <w:rsid w:val="00B3188C"/>
    <w:rsid w:val="00B32208"/>
    <w:rsid w:val="00B328DF"/>
    <w:rsid w:val="00B32B07"/>
    <w:rsid w:val="00B34FC3"/>
    <w:rsid w:val="00B36AF4"/>
    <w:rsid w:val="00B40793"/>
    <w:rsid w:val="00B40CA4"/>
    <w:rsid w:val="00B42491"/>
    <w:rsid w:val="00B4366B"/>
    <w:rsid w:val="00B44082"/>
    <w:rsid w:val="00B444CF"/>
    <w:rsid w:val="00B44CC7"/>
    <w:rsid w:val="00B45714"/>
    <w:rsid w:val="00B45D52"/>
    <w:rsid w:val="00B478FF"/>
    <w:rsid w:val="00B504C4"/>
    <w:rsid w:val="00B5138F"/>
    <w:rsid w:val="00B51599"/>
    <w:rsid w:val="00B52A2F"/>
    <w:rsid w:val="00B52D1B"/>
    <w:rsid w:val="00B545A0"/>
    <w:rsid w:val="00B56D29"/>
    <w:rsid w:val="00B57FBD"/>
    <w:rsid w:val="00B60CE8"/>
    <w:rsid w:val="00B62A2F"/>
    <w:rsid w:val="00B63712"/>
    <w:rsid w:val="00B63C4A"/>
    <w:rsid w:val="00B6486C"/>
    <w:rsid w:val="00B64FEB"/>
    <w:rsid w:val="00B65425"/>
    <w:rsid w:val="00B65EC3"/>
    <w:rsid w:val="00B67535"/>
    <w:rsid w:val="00B67B70"/>
    <w:rsid w:val="00B705EF"/>
    <w:rsid w:val="00B70A57"/>
    <w:rsid w:val="00B73E0E"/>
    <w:rsid w:val="00B754EB"/>
    <w:rsid w:val="00B755E9"/>
    <w:rsid w:val="00B80248"/>
    <w:rsid w:val="00B80254"/>
    <w:rsid w:val="00B81E95"/>
    <w:rsid w:val="00B82800"/>
    <w:rsid w:val="00B83746"/>
    <w:rsid w:val="00B84CFA"/>
    <w:rsid w:val="00B855D6"/>
    <w:rsid w:val="00B86088"/>
    <w:rsid w:val="00B90C48"/>
    <w:rsid w:val="00B91696"/>
    <w:rsid w:val="00B91BCC"/>
    <w:rsid w:val="00B92021"/>
    <w:rsid w:val="00B921F2"/>
    <w:rsid w:val="00B9235B"/>
    <w:rsid w:val="00B9265E"/>
    <w:rsid w:val="00B9299B"/>
    <w:rsid w:val="00B92E1B"/>
    <w:rsid w:val="00B95D34"/>
    <w:rsid w:val="00B963AB"/>
    <w:rsid w:val="00B97A18"/>
    <w:rsid w:val="00B97A59"/>
    <w:rsid w:val="00BA002A"/>
    <w:rsid w:val="00BA1234"/>
    <w:rsid w:val="00BA2B2B"/>
    <w:rsid w:val="00BA3DB5"/>
    <w:rsid w:val="00BA4018"/>
    <w:rsid w:val="00BA5323"/>
    <w:rsid w:val="00BA5698"/>
    <w:rsid w:val="00BA73D8"/>
    <w:rsid w:val="00BA7792"/>
    <w:rsid w:val="00BA78F9"/>
    <w:rsid w:val="00BA7EB3"/>
    <w:rsid w:val="00BB114C"/>
    <w:rsid w:val="00BB1D25"/>
    <w:rsid w:val="00BB42A3"/>
    <w:rsid w:val="00BB4486"/>
    <w:rsid w:val="00BB56BB"/>
    <w:rsid w:val="00BB6775"/>
    <w:rsid w:val="00BC162D"/>
    <w:rsid w:val="00BC20D5"/>
    <w:rsid w:val="00BC555F"/>
    <w:rsid w:val="00BC6801"/>
    <w:rsid w:val="00BD0D5E"/>
    <w:rsid w:val="00BD2E3F"/>
    <w:rsid w:val="00BD34AE"/>
    <w:rsid w:val="00BD383A"/>
    <w:rsid w:val="00BD4889"/>
    <w:rsid w:val="00BD69BD"/>
    <w:rsid w:val="00BD7611"/>
    <w:rsid w:val="00BD76FF"/>
    <w:rsid w:val="00BD7A2F"/>
    <w:rsid w:val="00BD7A8B"/>
    <w:rsid w:val="00BE0349"/>
    <w:rsid w:val="00BE0B05"/>
    <w:rsid w:val="00BE1D56"/>
    <w:rsid w:val="00BE4D47"/>
    <w:rsid w:val="00BE5176"/>
    <w:rsid w:val="00BE6EFF"/>
    <w:rsid w:val="00BE733C"/>
    <w:rsid w:val="00BE7AAC"/>
    <w:rsid w:val="00BE7B17"/>
    <w:rsid w:val="00BF1E35"/>
    <w:rsid w:val="00BF4A24"/>
    <w:rsid w:val="00BF4A98"/>
    <w:rsid w:val="00BF6F81"/>
    <w:rsid w:val="00C00746"/>
    <w:rsid w:val="00C036F5"/>
    <w:rsid w:val="00C047E9"/>
    <w:rsid w:val="00C06D1E"/>
    <w:rsid w:val="00C07313"/>
    <w:rsid w:val="00C07FFA"/>
    <w:rsid w:val="00C10C8D"/>
    <w:rsid w:val="00C11742"/>
    <w:rsid w:val="00C11E6B"/>
    <w:rsid w:val="00C12B10"/>
    <w:rsid w:val="00C166CF"/>
    <w:rsid w:val="00C16744"/>
    <w:rsid w:val="00C168D7"/>
    <w:rsid w:val="00C1732C"/>
    <w:rsid w:val="00C206F6"/>
    <w:rsid w:val="00C22ED4"/>
    <w:rsid w:val="00C23A5E"/>
    <w:rsid w:val="00C24949"/>
    <w:rsid w:val="00C256FB"/>
    <w:rsid w:val="00C25788"/>
    <w:rsid w:val="00C270FA"/>
    <w:rsid w:val="00C31323"/>
    <w:rsid w:val="00C31F0D"/>
    <w:rsid w:val="00C31F41"/>
    <w:rsid w:val="00C32027"/>
    <w:rsid w:val="00C32216"/>
    <w:rsid w:val="00C3233A"/>
    <w:rsid w:val="00C32AEE"/>
    <w:rsid w:val="00C331CA"/>
    <w:rsid w:val="00C3391C"/>
    <w:rsid w:val="00C35168"/>
    <w:rsid w:val="00C3551C"/>
    <w:rsid w:val="00C355B4"/>
    <w:rsid w:val="00C3672E"/>
    <w:rsid w:val="00C37049"/>
    <w:rsid w:val="00C37574"/>
    <w:rsid w:val="00C376FD"/>
    <w:rsid w:val="00C411A6"/>
    <w:rsid w:val="00C417C7"/>
    <w:rsid w:val="00C41B65"/>
    <w:rsid w:val="00C41BFF"/>
    <w:rsid w:val="00C422BE"/>
    <w:rsid w:val="00C42823"/>
    <w:rsid w:val="00C42F71"/>
    <w:rsid w:val="00C43239"/>
    <w:rsid w:val="00C4355C"/>
    <w:rsid w:val="00C445CC"/>
    <w:rsid w:val="00C44D52"/>
    <w:rsid w:val="00C45A99"/>
    <w:rsid w:val="00C45D2A"/>
    <w:rsid w:val="00C461E2"/>
    <w:rsid w:val="00C464EA"/>
    <w:rsid w:val="00C47E89"/>
    <w:rsid w:val="00C50C33"/>
    <w:rsid w:val="00C51249"/>
    <w:rsid w:val="00C5325A"/>
    <w:rsid w:val="00C53DAE"/>
    <w:rsid w:val="00C543A4"/>
    <w:rsid w:val="00C557DF"/>
    <w:rsid w:val="00C55D9C"/>
    <w:rsid w:val="00C55FC6"/>
    <w:rsid w:val="00C56646"/>
    <w:rsid w:val="00C57235"/>
    <w:rsid w:val="00C572BF"/>
    <w:rsid w:val="00C57F6E"/>
    <w:rsid w:val="00C61C4B"/>
    <w:rsid w:val="00C638A6"/>
    <w:rsid w:val="00C645D5"/>
    <w:rsid w:val="00C648B0"/>
    <w:rsid w:val="00C65082"/>
    <w:rsid w:val="00C651A5"/>
    <w:rsid w:val="00C66794"/>
    <w:rsid w:val="00C6766D"/>
    <w:rsid w:val="00C676C5"/>
    <w:rsid w:val="00C67774"/>
    <w:rsid w:val="00C71E19"/>
    <w:rsid w:val="00C72752"/>
    <w:rsid w:val="00C7276A"/>
    <w:rsid w:val="00C72B4D"/>
    <w:rsid w:val="00C7393B"/>
    <w:rsid w:val="00C73B01"/>
    <w:rsid w:val="00C74BBF"/>
    <w:rsid w:val="00C757F4"/>
    <w:rsid w:val="00C765E5"/>
    <w:rsid w:val="00C76FF9"/>
    <w:rsid w:val="00C8132E"/>
    <w:rsid w:val="00C81620"/>
    <w:rsid w:val="00C817B7"/>
    <w:rsid w:val="00C818C7"/>
    <w:rsid w:val="00C81F4A"/>
    <w:rsid w:val="00C827FE"/>
    <w:rsid w:val="00C82864"/>
    <w:rsid w:val="00C82D04"/>
    <w:rsid w:val="00C83789"/>
    <w:rsid w:val="00C837DB"/>
    <w:rsid w:val="00C8446E"/>
    <w:rsid w:val="00C84CB3"/>
    <w:rsid w:val="00C86E0E"/>
    <w:rsid w:val="00C90848"/>
    <w:rsid w:val="00C90EB1"/>
    <w:rsid w:val="00C91962"/>
    <w:rsid w:val="00C919D4"/>
    <w:rsid w:val="00C9564A"/>
    <w:rsid w:val="00C95AD8"/>
    <w:rsid w:val="00CA06FC"/>
    <w:rsid w:val="00CA2C66"/>
    <w:rsid w:val="00CA462F"/>
    <w:rsid w:val="00CA4D0A"/>
    <w:rsid w:val="00CA53AB"/>
    <w:rsid w:val="00CA551E"/>
    <w:rsid w:val="00CA6597"/>
    <w:rsid w:val="00CA7E7E"/>
    <w:rsid w:val="00CB0607"/>
    <w:rsid w:val="00CB1065"/>
    <w:rsid w:val="00CB1533"/>
    <w:rsid w:val="00CB2005"/>
    <w:rsid w:val="00CB343E"/>
    <w:rsid w:val="00CB367F"/>
    <w:rsid w:val="00CB44E9"/>
    <w:rsid w:val="00CB5F7C"/>
    <w:rsid w:val="00CC21F3"/>
    <w:rsid w:val="00CC2A7B"/>
    <w:rsid w:val="00CC2D87"/>
    <w:rsid w:val="00CC34EF"/>
    <w:rsid w:val="00CC3A0E"/>
    <w:rsid w:val="00CC54DC"/>
    <w:rsid w:val="00CC5A91"/>
    <w:rsid w:val="00CC60D5"/>
    <w:rsid w:val="00CC6B19"/>
    <w:rsid w:val="00CC6E41"/>
    <w:rsid w:val="00CC7E58"/>
    <w:rsid w:val="00CD0488"/>
    <w:rsid w:val="00CD07CA"/>
    <w:rsid w:val="00CD17DD"/>
    <w:rsid w:val="00CD19D8"/>
    <w:rsid w:val="00CD1C10"/>
    <w:rsid w:val="00CD211B"/>
    <w:rsid w:val="00CD28A4"/>
    <w:rsid w:val="00CD4635"/>
    <w:rsid w:val="00CD6BA1"/>
    <w:rsid w:val="00CD6DA2"/>
    <w:rsid w:val="00CD70F8"/>
    <w:rsid w:val="00CE04E6"/>
    <w:rsid w:val="00CE0AE1"/>
    <w:rsid w:val="00CE17C0"/>
    <w:rsid w:val="00CE3AFA"/>
    <w:rsid w:val="00CE4A81"/>
    <w:rsid w:val="00CE53F3"/>
    <w:rsid w:val="00CE5D58"/>
    <w:rsid w:val="00CE781D"/>
    <w:rsid w:val="00CE7B57"/>
    <w:rsid w:val="00CE7FA7"/>
    <w:rsid w:val="00CF10BB"/>
    <w:rsid w:val="00CF2C67"/>
    <w:rsid w:val="00CF38CD"/>
    <w:rsid w:val="00CF4350"/>
    <w:rsid w:val="00CF46F6"/>
    <w:rsid w:val="00CF4CFF"/>
    <w:rsid w:val="00D01B1F"/>
    <w:rsid w:val="00D01B4D"/>
    <w:rsid w:val="00D020B6"/>
    <w:rsid w:val="00D03598"/>
    <w:rsid w:val="00D03C67"/>
    <w:rsid w:val="00D04F12"/>
    <w:rsid w:val="00D05FE7"/>
    <w:rsid w:val="00D06D1C"/>
    <w:rsid w:val="00D078A5"/>
    <w:rsid w:val="00D079BB"/>
    <w:rsid w:val="00D079E3"/>
    <w:rsid w:val="00D10BE4"/>
    <w:rsid w:val="00D110B0"/>
    <w:rsid w:val="00D117D7"/>
    <w:rsid w:val="00D12063"/>
    <w:rsid w:val="00D1337D"/>
    <w:rsid w:val="00D135B9"/>
    <w:rsid w:val="00D1417F"/>
    <w:rsid w:val="00D147DB"/>
    <w:rsid w:val="00D158AA"/>
    <w:rsid w:val="00D16C2E"/>
    <w:rsid w:val="00D16E71"/>
    <w:rsid w:val="00D16FE8"/>
    <w:rsid w:val="00D176B6"/>
    <w:rsid w:val="00D216DE"/>
    <w:rsid w:val="00D23228"/>
    <w:rsid w:val="00D26664"/>
    <w:rsid w:val="00D26E2A"/>
    <w:rsid w:val="00D2749D"/>
    <w:rsid w:val="00D31C15"/>
    <w:rsid w:val="00D32028"/>
    <w:rsid w:val="00D3376F"/>
    <w:rsid w:val="00D34112"/>
    <w:rsid w:val="00D342B2"/>
    <w:rsid w:val="00D34674"/>
    <w:rsid w:val="00D347CA"/>
    <w:rsid w:val="00D347D7"/>
    <w:rsid w:val="00D354FD"/>
    <w:rsid w:val="00D35F07"/>
    <w:rsid w:val="00D35F73"/>
    <w:rsid w:val="00D36916"/>
    <w:rsid w:val="00D37780"/>
    <w:rsid w:val="00D3786D"/>
    <w:rsid w:val="00D378AF"/>
    <w:rsid w:val="00D37B6D"/>
    <w:rsid w:val="00D40539"/>
    <w:rsid w:val="00D40766"/>
    <w:rsid w:val="00D40B7A"/>
    <w:rsid w:val="00D40BF3"/>
    <w:rsid w:val="00D41020"/>
    <w:rsid w:val="00D412C9"/>
    <w:rsid w:val="00D442F7"/>
    <w:rsid w:val="00D452C8"/>
    <w:rsid w:val="00D45A64"/>
    <w:rsid w:val="00D46209"/>
    <w:rsid w:val="00D50236"/>
    <w:rsid w:val="00D509B7"/>
    <w:rsid w:val="00D5182F"/>
    <w:rsid w:val="00D51FD9"/>
    <w:rsid w:val="00D53ACD"/>
    <w:rsid w:val="00D53F74"/>
    <w:rsid w:val="00D54BED"/>
    <w:rsid w:val="00D56476"/>
    <w:rsid w:val="00D56C28"/>
    <w:rsid w:val="00D576C9"/>
    <w:rsid w:val="00D60B40"/>
    <w:rsid w:val="00D60C50"/>
    <w:rsid w:val="00D6116E"/>
    <w:rsid w:val="00D62D73"/>
    <w:rsid w:val="00D63CE6"/>
    <w:rsid w:val="00D64D99"/>
    <w:rsid w:val="00D66373"/>
    <w:rsid w:val="00D6723A"/>
    <w:rsid w:val="00D6757E"/>
    <w:rsid w:val="00D679DC"/>
    <w:rsid w:val="00D71CFE"/>
    <w:rsid w:val="00D722F8"/>
    <w:rsid w:val="00D74C96"/>
    <w:rsid w:val="00D74EA3"/>
    <w:rsid w:val="00D76343"/>
    <w:rsid w:val="00D764A2"/>
    <w:rsid w:val="00D7681C"/>
    <w:rsid w:val="00D80434"/>
    <w:rsid w:val="00D810D0"/>
    <w:rsid w:val="00D81696"/>
    <w:rsid w:val="00D81FC0"/>
    <w:rsid w:val="00D8333B"/>
    <w:rsid w:val="00D85A09"/>
    <w:rsid w:val="00D8678F"/>
    <w:rsid w:val="00D86A53"/>
    <w:rsid w:val="00D86CF9"/>
    <w:rsid w:val="00D871B4"/>
    <w:rsid w:val="00D87D15"/>
    <w:rsid w:val="00D90F4F"/>
    <w:rsid w:val="00D91518"/>
    <w:rsid w:val="00D93750"/>
    <w:rsid w:val="00D93DE4"/>
    <w:rsid w:val="00D945DE"/>
    <w:rsid w:val="00D94A85"/>
    <w:rsid w:val="00D95C02"/>
    <w:rsid w:val="00D96306"/>
    <w:rsid w:val="00D9634E"/>
    <w:rsid w:val="00DA0BA7"/>
    <w:rsid w:val="00DA11CD"/>
    <w:rsid w:val="00DA18D8"/>
    <w:rsid w:val="00DA18FE"/>
    <w:rsid w:val="00DA1B9A"/>
    <w:rsid w:val="00DA219F"/>
    <w:rsid w:val="00DA29F8"/>
    <w:rsid w:val="00DA2E3D"/>
    <w:rsid w:val="00DA2FA6"/>
    <w:rsid w:val="00DA2FE3"/>
    <w:rsid w:val="00DA32C8"/>
    <w:rsid w:val="00DA399A"/>
    <w:rsid w:val="00DA3DEC"/>
    <w:rsid w:val="00DA7C30"/>
    <w:rsid w:val="00DB2B3F"/>
    <w:rsid w:val="00DB480F"/>
    <w:rsid w:val="00DB52DC"/>
    <w:rsid w:val="00DB59A2"/>
    <w:rsid w:val="00DB6D85"/>
    <w:rsid w:val="00DB73DC"/>
    <w:rsid w:val="00DC0DFA"/>
    <w:rsid w:val="00DC205B"/>
    <w:rsid w:val="00DC414D"/>
    <w:rsid w:val="00DC42E0"/>
    <w:rsid w:val="00DC5A03"/>
    <w:rsid w:val="00DC5C8E"/>
    <w:rsid w:val="00DC719D"/>
    <w:rsid w:val="00DD02DF"/>
    <w:rsid w:val="00DD055A"/>
    <w:rsid w:val="00DD221A"/>
    <w:rsid w:val="00DD25B1"/>
    <w:rsid w:val="00DD2ABD"/>
    <w:rsid w:val="00DD31DD"/>
    <w:rsid w:val="00DD3897"/>
    <w:rsid w:val="00DD45DA"/>
    <w:rsid w:val="00DD5703"/>
    <w:rsid w:val="00DD5E6B"/>
    <w:rsid w:val="00DD60AC"/>
    <w:rsid w:val="00DD669A"/>
    <w:rsid w:val="00DD7A68"/>
    <w:rsid w:val="00DE0BD7"/>
    <w:rsid w:val="00DE162B"/>
    <w:rsid w:val="00DE1802"/>
    <w:rsid w:val="00DE2BF5"/>
    <w:rsid w:val="00DE38BF"/>
    <w:rsid w:val="00DE591D"/>
    <w:rsid w:val="00DE5FE1"/>
    <w:rsid w:val="00DE680F"/>
    <w:rsid w:val="00DE6C04"/>
    <w:rsid w:val="00DF0840"/>
    <w:rsid w:val="00DF3997"/>
    <w:rsid w:val="00DF4950"/>
    <w:rsid w:val="00DF6240"/>
    <w:rsid w:val="00DF644A"/>
    <w:rsid w:val="00DF65B7"/>
    <w:rsid w:val="00DF713C"/>
    <w:rsid w:val="00DF7EA5"/>
    <w:rsid w:val="00DF7F9B"/>
    <w:rsid w:val="00E002AD"/>
    <w:rsid w:val="00E0092D"/>
    <w:rsid w:val="00E017C8"/>
    <w:rsid w:val="00E01994"/>
    <w:rsid w:val="00E03861"/>
    <w:rsid w:val="00E0391C"/>
    <w:rsid w:val="00E03CE4"/>
    <w:rsid w:val="00E044E7"/>
    <w:rsid w:val="00E057CE"/>
    <w:rsid w:val="00E05D15"/>
    <w:rsid w:val="00E06301"/>
    <w:rsid w:val="00E06D30"/>
    <w:rsid w:val="00E07A8F"/>
    <w:rsid w:val="00E100D8"/>
    <w:rsid w:val="00E11CA7"/>
    <w:rsid w:val="00E11DA6"/>
    <w:rsid w:val="00E12E5A"/>
    <w:rsid w:val="00E133C5"/>
    <w:rsid w:val="00E1395D"/>
    <w:rsid w:val="00E142DF"/>
    <w:rsid w:val="00E15E4D"/>
    <w:rsid w:val="00E171DD"/>
    <w:rsid w:val="00E20368"/>
    <w:rsid w:val="00E20F64"/>
    <w:rsid w:val="00E213B5"/>
    <w:rsid w:val="00E22500"/>
    <w:rsid w:val="00E233A2"/>
    <w:rsid w:val="00E24E50"/>
    <w:rsid w:val="00E24ED0"/>
    <w:rsid w:val="00E25125"/>
    <w:rsid w:val="00E25852"/>
    <w:rsid w:val="00E259CD"/>
    <w:rsid w:val="00E25BA0"/>
    <w:rsid w:val="00E25FC8"/>
    <w:rsid w:val="00E26A08"/>
    <w:rsid w:val="00E27BCA"/>
    <w:rsid w:val="00E303DD"/>
    <w:rsid w:val="00E30DBC"/>
    <w:rsid w:val="00E310D1"/>
    <w:rsid w:val="00E3184E"/>
    <w:rsid w:val="00E321BC"/>
    <w:rsid w:val="00E338CE"/>
    <w:rsid w:val="00E351C0"/>
    <w:rsid w:val="00E37C85"/>
    <w:rsid w:val="00E37FD1"/>
    <w:rsid w:val="00E407E4"/>
    <w:rsid w:val="00E4192F"/>
    <w:rsid w:val="00E438CF"/>
    <w:rsid w:val="00E440BB"/>
    <w:rsid w:val="00E442C8"/>
    <w:rsid w:val="00E44EA6"/>
    <w:rsid w:val="00E45AFF"/>
    <w:rsid w:val="00E4642C"/>
    <w:rsid w:val="00E46D19"/>
    <w:rsid w:val="00E52158"/>
    <w:rsid w:val="00E525B6"/>
    <w:rsid w:val="00E54D61"/>
    <w:rsid w:val="00E551D4"/>
    <w:rsid w:val="00E55D31"/>
    <w:rsid w:val="00E55F90"/>
    <w:rsid w:val="00E56A80"/>
    <w:rsid w:val="00E571F0"/>
    <w:rsid w:val="00E5720C"/>
    <w:rsid w:val="00E5764F"/>
    <w:rsid w:val="00E57B3D"/>
    <w:rsid w:val="00E57F82"/>
    <w:rsid w:val="00E62354"/>
    <w:rsid w:val="00E629B0"/>
    <w:rsid w:val="00E63278"/>
    <w:rsid w:val="00E63ED1"/>
    <w:rsid w:val="00E65AB2"/>
    <w:rsid w:val="00E669F3"/>
    <w:rsid w:val="00E67C16"/>
    <w:rsid w:val="00E71AAB"/>
    <w:rsid w:val="00E722BA"/>
    <w:rsid w:val="00E729CB"/>
    <w:rsid w:val="00E746EF"/>
    <w:rsid w:val="00E74BFE"/>
    <w:rsid w:val="00E74D1A"/>
    <w:rsid w:val="00E75E19"/>
    <w:rsid w:val="00E760FF"/>
    <w:rsid w:val="00E7646D"/>
    <w:rsid w:val="00E815D3"/>
    <w:rsid w:val="00E81A43"/>
    <w:rsid w:val="00E83438"/>
    <w:rsid w:val="00E84429"/>
    <w:rsid w:val="00E847E7"/>
    <w:rsid w:val="00E85AE6"/>
    <w:rsid w:val="00E85EDC"/>
    <w:rsid w:val="00E9034E"/>
    <w:rsid w:val="00E903EB"/>
    <w:rsid w:val="00E9122C"/>
    <w:rsid w:val="00E91DA7"/>
    <w:rsid w:val="00E934BB"/>
    <w:rsid w:val="00E94863"/>
    <w:rsid w:val="00E94F28"/>
    <w:rsid w:val="00E96EE4"/>
    <w:rsid w:val="00EA02D1"/>
    <w:rsid w:val="00EA05D5"/>
    <w:rsid w:val="00EA06C0"/>
    <w:rsid w:val="00EA23D4"/>
    <w:rsid w:val="00EA29E0"/>
    <w:rsid w:val="00EA2D6B"/>
    <w:rsid w:val="00EA4C1F"/>
    <w:rsid w:val="00EA4E14"/>
    <w:rsid w:val="00EA5335"/>
    <w:rsid w:val="00EA558F"/>
    <w:rsid w:val="00EA5D80"/>
    <w:rsid w:val="00EA5F50"/>
    <w:rsid w:val="00EA6A93"/>
    <w:rsid w:val="00EB1554"/>
    <w:rsid w:val="00EB200A"/>
    <w:rsid w:val="00EB214E"/>
    <w:rsid w:val="00EB3E19"/>
    <w:rsid w:val="00EB4177"/>
    <w:rsid w:val="00EB48B6"/>
    <w:rsid w:val="00EB4FCA"/>
    <w:rsid w:val="00EB550B"/>
    <w:rsid w:val="00EB55B8"/>
    <w:rsid w:val="00EB5A2A"/>
    <w:rsid w:val="00EB5AA4"/>
    <w:rsid w:val="00EB5B95"/>
    <w:rsid w:val="00EB6CE4"/>
    <w:rsid w:val="00EB6CF4"/>
    <w:rsid w:val="00EB711D"/>
    <w:rsid w:val="00EB7EB5"/>
    <w:rsid w:val="00EC0149"/>
    <w:rsid w:val="00EC082D"/>
    <w:rsid w:val="00EC10D8"/>
    <w:rsid w:val="00EC12CD"/>
    <w:rsid w:val="00EC1419"/>
    <w:rsid w:val="00EC141D"/>
    <w:rsid w:val="00EC19DE"/>
    <w:rsid w:val="00EC1BD3"/>
    <w:rsid w:val="00EC1F03"/>
    <w:rsid w:val="00EC1F14"/>
    <w:rsid w:val="00EC532F"/>
    <w:rsid w:val="00EC5609"/>
    <w:rsid w:val="00EC58B3"/>
    <w:rsid w:val="00EC590A"/>
    <w:rsid w:val="00EC6EBB"/>
    <w:rsid w:val="00ED12A6"/>
    <w:rsid w:val="00ED16A1"/>
    <w:rsid w:val="00ED3D13"/>
    <w:rsid w:val="00ED3DED"/>
    <w:rsid w:val="00ED4FCF"/>
    <w:rsid w:val="00ED58B9"/>
    <w:rsid w:val="00ED781B"/>
    <w:rsid w:val="00EE33B2"/>
    <w:rsid w:val="00EE388D"/>
    <w:rsid w:val="00EE4E1C"/>
    <w:rsid w:val="00EE5AA1"/>
    <w:rsid w:val="00EE5F10"/>
    <w:rsid w:val="00EE5F63"/>
    <w:rsid w:val="00EE651B"/>
    <w:rsid w:val="00EF03DE"/>
    <w:rsid w:val="00EF238E"/>
    <w:rsid w:val="00EF2E43"/>
    <w:rsid w:val="00EF3F6B"/>
    <w:rsid w:val="00EF4481"/>
    <w:rsid w:val="00EF49F6"/>
    <w:rsid w:val="00EF5A8B"/>
    <w:rsid w:val="00EF6185"/>
    <w:rsid w:val="00EF6DAD"/>
    <w:rsid w:val="00EF7270"/>
    <w:rsid w:val="00EF7465"/>
    <w:rsid w:val="00EF7DC1"/>
    <w:rsid w:val="00F0041E"/>
    <w:rsid w:val="00F00C6F"/>
    <w:rsid w:val="00F00C9C"/>
    <w:rsid w:val="00F0102A"/>
    <w:rsid w:val="00F01891"/>
    <w:rsid w:val="00F01FDC"/>
    <w:rsid w:val="00F024CE"/>
    <w:rsid w:val="00F02726"/>
    <w:rsid w:val="00F027D9"/>
    <w:rsid w:val="00F03C46"/>
    <w:rsid w:val="00F0463B"/>
    <w:rsid w:val="00F053AC"/>
    <w:rsid w:val="00F06EC1"/>
    <w:rsid w:val="00F075A0"/>
    <w:rsid w:val="00F079E7"/>
    <w:rsid w:val="00F10B57"/>
    <w:rsid w:val="00F10F23"/>
    <w:rsid w:val="00F110DC"/>
    <w:rsid w:val="00F11375"/>
    <w:rsid w:val="00F12CC2"/>
    <w:rsid w:val="00F14565"/>
    <w:rsid w:val="00F1459D"/>
    <w:rsid w:val="00F1467B"/>
    <w:rsid w:val="00F15380"/>
    <w:rsid w:val="00F166DC"/>
    <w:rsid w:val="00F16776"/>
    <w:rsid w:val="00F1725A"/>
    <w:rsid w:val="00F1792F"/>
    <w:rsid w:val="00F203A1"/>
    <w:rsid w:val="00F20AB3"/>
    <w:rsid w:val="00F214EB"/>
    <w:rsid w:val="00F23279"/>
    <w:rsid w:val="00F239AF"/>
    <w:rsid w:val="00F26034"/>
    <w:rsid w:val="00F270D5"/>
    <w:rsid w:val="00F31F1D"/>
    <w:rsid w:val="00F31F4E"/>
    <w:rsid w:val="00F334EF"/>
    <w:rsid w:val="00F338FD"/>
    <w:rsid w:val="00F34E41"/>
    <w:rsid w:val="00F354DB"/>
    <w:rsid w:val="00F3613B"/>
    <w:rsid w:val="00F36BB3"/>
    <w:rsid w:val="00F3712D"/>
    <w:rsid w:val="00F37233"/>
    <w:rsid w:val="00F42024"/>
    <w:rsid w:val="00F421F2"/>
    <w:rsid w:val="00F4263C"/>
    <w:rsid w:val="00F42E5D"/>
    <w:rsid w:val="00F445A9"/>
    <w:rsid w:val="00F45947"/>
    <w:rsid w:val="00F465D2"/>
    <w:rsid w:val="00F46AA9"/>
    <w:rsid w:val="00F471A1"/>
    <w:rsid w:val="00F47C49"/>
    <w:rsid w:val="00F53018"/>
    <w:rsid w:val="00F53163"/>
    <w:rsid w:val="00F535D4"/>
    <w:rsid w:val="00F53A90"/>
    <w:rsid w:val="00F53B6D"/>
    <w:rsid w:val="00F53D15"/>
    <w:rsid w:val="00F5451D"/>
    <w:rsid w:val="00F5665A"/>
    <w:rsid w:val="00F56B35"/>
    <w:rsid w:val="00F60DB9"/>
    <w:rsid w:val="00F61196"/>
    <w:rsid w:val="00F61257"/>
    <w:rsid w:val="00F62AF8"/>
    <w:rsid w:val="00F63C9A"/>
    <w:rsid w:val="00F648DF"/>
    <w:rsid w:val="00F666FD"/>
    <w:rsid w:val="00F66C17"/>
    <w:rsid w:val="00F67227"/>
    <w:rsid w:val="00F67528"/>
    <w:rsid w:val="00F67563"/>
    <w:rsid w:val="00F67966"/>
    <w:rsid w:val="00F67DB6"/>
    <w:rsid w:val="00F70A72"/>
    <w:rsid w:val="00F70B14"/>
    <w:rsid w:val="00F716F1"/>
    <w:rsid w:val="00F71C54"/>
    <w:rsid w:val="00F71E17"/>
    <w:rsid w:val="00F722EC"/>
    <w:rsid w:val="00F73764"/>
    <w:rsid w:val="00F738DF"/>
    <w:rsid w:val="00F74D42"/>
    <w:rsid w:val="00F76183"/>
    <w:rsid w:val="00F76AA3"/>
    <w:rsid w:val="00F76E3A"/>
    <w:rsid w:val="00F77245"/>
    <w:rsid w:val="00F77931"/>
    <w:rsid w:val="00F77ED8"/>
    <w:rsid w:val="00F80548"/>
    <w:rsid w:val="00F8063F"/>
    <w:rsid w:val="00F80E3D"/>
    <w:rsid w:val="00F8299B"/>
    <w:rsid w:val="00F8592D"/>
    <w:rsid w:val="00F85B9E"/>
    <w:rsid w:val="00F874D1"/>
    <w:rsid w:val="00F90CFF"/>
    <w:rsid w:val="00F931FF"/>
    <w:rsid w:val="00F9751D"/>
    <w:rsid w:val="00FA0283"/>
    <w:rsid w:val="00FA07E4"/>
    <w:rsid w:val="00FA1ED1"/>
    <w:rsid w:val="00FA2488"/>
    <w:rsid w:val="00FA4344"/>
    <w:rsid w:val="00FA4560"/>
    <w:rsid w:val="00FA4625"/>
    <w:rsid w:val="00FA4992"/>
    <w:rsid w:val="00FA50E2"/>
    <w:rsid w:val="00FA64E2"/>
    <w:rsid w:val="00FA6B3E"/>
    <w:rsid w:val="00FA6F84"/>
    <w:rsid w:val="00FA7112"/>
    <w:rsid w:val="00FB0882"/>
    <w:rsid w:val="00FB2443"/>
    <w:rsid w:val="00FB276B"/>
    <w:rsid w:val="00FB2A98"/>
    <w:rsid w:val="00FB4693"/>
    <w:rsid w:val="00FB4A92"/>
    <w:rsid w:val="00FB50E4"/>
    <w:rsid w:val="00FB54D9"/>
    <w:rsid w:val="00FB581E"/>
    <w:rsid w:val="00FB672B"/>
    <w:rsid w:val="00FB7ED5"/>
    <w:rsid w:val="00FC103D"/>
    <w:rsid w:val="00FC10EF"/>
    <w:rsid w:val="00FC149A"/>
    <w:rsid w:val="00FC1508"/>
    <w:rsid w:val="00FC2648"/>
    <w:rsid w:val="00FC2A7B"/>
    <w:rsid w:val="00FC2B7F"/>
    <w:rsid w:val="00FC3BAC"/>
    <w:rsid w:val="00FC431B"/>
    <w:rsid w:val="00FC58D6"/>
    <w:rsid w:val="00FC6C13"/>
    <w:rsid w:val="00FC6D97"/>
    <w:rsid w:val="00FD075B"/>
    <w:rsid w:val="00FD1373"/>
    <w:rsid w:val="00FD15CF"/>
    <w:rsid w:val="00FD3F54"/>
    <w:rsid w:val="00FD42CC"/>
    <w:rsid w:val="00FD4534"/>
    <w:rsid w:val="00FD50EF"/>
    <w:rsid w:val="00FD676A"/>
    <w:rsid w:val="00FD7532"/>
    <w:rsid w:val="00FE0C05"/>
    <w:rsid w:val="00FE31EE"/>
    <w:rsid w:val="00FE4177"/>
    <w:rsid w:val="00FE4FC2"/>
    <w:rsid w:val="00FE70A4"/>
    <w:rsid w:val="00FE7C16"/>
    <w:rsid w:val="00FF14E7"/>
    <w:rsid w:val="00FF1BB5"/>
    <w:rsid w:val="00FF1CA4"/>
    <w:rsid w:val="00FF1D4D"/>
    <w:rsid w:val="00FF1DE6"/>
    <w:rsid w:val="00FF3A77"/>
    <w:rsid w:val="00FF3FF5"/>
    <w:rsid w:val="00FF510C"/>
    <w:rsid w:val="00FF6F26"/>
    <w:rsid w:val="00FF70D5"/>
    <w:rsid w:val="00FF75EE"/>
    <w:rsid w:val="00FF7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125750"/>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1560"/>
    <w:rPr>
      <w:rFonts w:ascii="Times New Roman" w:hAnsi="Times New Roman" w:cs="Times New Roman"/>
    </w:rPr>
  </w:style>
  <w:style w:type="paragraph" w:styleId="Heading1">
    <w:name w:val="heading 1"/>
    <w:basedOn w:val="Normal"/>
    <w:next w:val="Normal"/>
    <w:link w:val="Heading1Char"/>
    <w:autoRedefine/>
    <w:uiPriority w:val="9"/>
    <w:qFormat/>
    <w:rsid w:val="002B3F51"/>
    <w:pPr>
      <w:keepNext/>
      <w:keepLines/>
      <w:spacing w:before="240" w:line="360" w:lineRule="auto"/>
      <w:jc w:val="both"/>
      <w:outlineLvl w:val="0"/>
    </w:pPr>
    <w:rPr>
      <w:rFonts w:ascii="Arial" w:eastAsiaTheme="majorEastAsia" w:hAnsi="Arial" w:cstheme="majorBidi"/>
      <w:color w:val="000000" w:themeColor="text1"/>
      <w:sz w:val="36"/>
    </w:rPr>
  </w:style>
  <w:style w:type="paragraph" w:styleId="Heading2">
    <w:name w:val="heading 2"/>
    <w:basedOn w:val="Normal"/>
    <w:next w:val="Normal"/>
    <w:link w:val="Heading2Char"/>
    <w:uiPriority w:val="9"/>
    <w:unhideWhenUsed/>
    <w:qFormat/>
    <w:rsid w:val="002B3F51"/>
    <w:pPr>
      <w:keepNext/>
      <w:keepLines/>
      <w:spacing w:before="40"/>
      <w:outlineLvl w:val="1"/>
    </w:pPr>
    <w:rPr>
      <w:rFonts w:ascii="Arial" w:eastAsiaTheme="majorEastAsia" w:hAnsi="Arial"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B3F51"/>
    <w:pPr>
      <w:keepNext/>
      <w:keepLines/>
      <w:spacing w:before="40"/>
      <w:outlineLvl w:val="2"/>
    </w:pPr>
    <w:rPr>
      <w:rFonts w:ascii="Arial" w:eastAsiaTheme="majorEastAsia" w:hAnsi="Arial" w:cstheme="majorBidi"/>
      <w:color w:val="1F4D78" w:themeColor="accent1" w:themeShade="7F"/>
      <w:sz w:val="28"/>
    </w:rPr>
  </w:style>
  <w:style w:type="paragraph" w:styleId="Heading4">
    <w:name w:val="heading 4"/>
    <w:basedOn w:val="Normal"/>
    <w:next w:val="Normal"/>
    <w:link w:val="Heading4Char"/>
    <w:uiPriority w:val="9"/>
    <w:unhideWhenUsed/>
    <w:qFormat/>
    <w:rsid w:val="00763904"/>
    <w:pPr>
      <w:keepNext/>
      <w:keepLines/>
      <w:spacing w:before="40"/>
      <w:outlineLvl w:val="3"/>
    </w:pPr>
    <w:rPr>
      <w:rFonts w:ascii="Arial" w:eastAsiaTheme="majorEastAsia" w:hAnsi="Arial" w:cstheme="majorBidi"/>
      <w:i/>
      <w:iCs/>
      <w:color w:val="2E74B5" w:themeColor="accent1" w:themeShade="BF"/>
    </w:rPr>
  </w:style>
  <w:style w:type="paragraph" w:styleId="Heading5">
    <w:name w:val="heading 5"/>
    <w:basedOn w:val="Normal"/>
    <w:next w:val="Normal"/>
    <w:link w:val="Heading5Char"/>
    <w:uiPriority w:val="1"/>
    <w:unhideWhenUsed/>
    <w:qFormat/>
    <w:rsid w:val="00763904"/>
    <w:pPr>
      <w:keepNext/>
      <w:keepLines/>
      <w:spacing w:before="40"/>
      <w:outlineLvl w:val="4"/>
    </w:pPr>
    <w:rPr>
      <w:rFonts w:ascii="Arial" w:eastAsiaTheme="majorEastAsia" w:hAnsi="Arial" w:cstheme="majorBidi"/>
      <w:color w:val="2E74B5" w:themeColor="accent1" w:themeShade="BF"/>
    </w:rPr>
  </w:style>
  <w:style w:type="paragraph" w:styleId="Heading6">
    <w:name w:val="heading 6"/>
    <w:basedOn w:val="Normal"/>
    <w:next w:val="Normal"/>
    <w:link w:val="Heading6Char"/>
    <w:uiPriority w:val="9"/>
    <w:semiHidden/>
    <w:unhideWhenUsed/>
    <w:qFormat/>
    <w:rsid w:val="00F76183"/>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761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7618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7618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294AC9"/>
    <w:pPr>
      <w:spacing w:before="100" w:beforeAutospacing="1" w:after="100" w:afterAutospacing="1" w:line="300" w:lineRule="auto"/>
      <w:ind w:left="420"/>
      <w:contextualSpacing/>
      <w:jc w:val="both"/>
    </w:pPr>
    <w:rPr>
      <w:rFonts w:ascii="Arial" w:hAnsi="Arial" w:cstheme="minorBidi"/>
    </w:rPr>
  </w:style>
  <w:style w:type="paragraph" w:styleId="Index1">
    <w:name w:val="index 1"/>
    <w:basedOn w:val="Normal"/>
    <w:next w:val="Normal"/>
    <w:autoRedefine/>
    <w:uiPriority w:val="99"/>
    <w:unhideWhenUsed/>
    <w:rsid w:val="00024B90"/>
    <w:pPr>
      <w:ind w:left="240" w:hanging="240"/>
    </w:pPr>
    <w:rPr>
      <w:rFonts w:asciiTheme="minorHAnsi" w:hAnsiTheme="minorHAnsi" w:cstheme="minorBidi"/>
    </w:rPr>
  </w:style>
  <w:style w:type="paragraph" w:styleId="Index2">
    <w:name w:val="index 2"/>
    <w:basedOn w:val="Normal"/>
    <w:next w:val="Normal"/>
    <w:autoRedefine/>
    <w:uiPriority w:val="99"/>
    <w:unhideWhenUsed/>
    <w:rsid w:val="00024B90"/>
    <w:pPr>
      <w:ind w:left="480" w:hanging="240"/>
    </w:pPr>
    <w:rPr>
      <w:rFonts w:asciiTheme="minorHAnsi" w:hAnsiTheme="minorHAnsi" w:cstheme="minorBidi"/>
    </w:rPr>
  </w:style>
  <w:style w:type="paragraph" w:styleId="Index3">
    <w:name w:val="index 3"/>
    <w:basedOn w:val="Normal"/>
    <w:next w:val="Normal"/>
    <w:autoRedefine/>
    <w:uiPriority w:val="99"/>
    <w:unhideWhenUsed/>
    <w:rsid w:val="00024B90"/>
    <w:pPr>
      <w:ind w:left="720" w:hanging="240"/>
    </w:pPr>
    <w:rPr>
      <w:rFonts w:asciiTheme="minorHAnsi" w:hAnsiTheme="minorHAnsi" w:cstheme="minorBidi"/>
    </w:rPr>
  </w:style>
  <w:style w:type="paragraph" w:styleId="Index4">
    <w:name w:val="index 4"/>
    <w:basedOn w:val="Normal"/>
    <w:next w:val="Normal"/>
    <w:autoRedefine/>
    <w:uiPriority w:val="99"/>
    <w:unhideWhenUsed/>
    <w:rsid w:val="00024B90"/>
    <w:pPr>
      <w:ind w:left="960" w:hanging="240"/>
    </w:pPr>
    <w:rPr>
      <w:rFonts w:asciiTheme="minorHAnsi" w:hAnsiTheme="minorHAnsi" w:cstheme="minorBidi"/>
    </w:rPr>
  </w:style>
  <w:style w:type="paragraph" w:styleId="Index5">
    <w:name w:val="index 5"/>
    <w:basedOn w:val="Normal"/>
    <w:next w:val="Normal"/>
    <w:autoRedefine/>
    <w:uiPriority w:val="99"/>
    <w:unhideWhenUsed/>
    <w:rsid w:val="00024B90"/>
    <w:pPr>
      <w:ind w:left="1200" w:hanging="240"/>
    </w:pPr>
    <w:rPr>
      <w:rFonts w:asciiTheme="minorHAnsi" w:hAnsiTheme="minorHAnsi" w:cstheme="minorBidi"/>
    </w:rPr>
  </w:style>
  <w:style w:type="paragraph" w:styleId="Index6">
    <w:name w:val="index 6"/>
    <w:basedOn w:val="Normal"/>
    <w:next w:val="Normal"/>
    <w:autoRedefine/>
    <w:uiPriority w:val="99"/>
    <w:unhideWhenUsed/>
    <w:rsid w:val="00024B90"/>
    <w:pPr>
      <w:ind w:left="1440" w:hanging="240"/>
    </w:pPr>
    <w:rPr>
      <w:rFonts w:asciiTheme="minorHAnsi" w:hAnsiTheme="minorHAnsi" w:cstheme="minorBidi"/>
    </w:rPr>
  </w:style>
  <w:style w:type="paragraph" w:styleId="Index7">
    <w:name w:val="index 7"/>
    <w:basedOn w:val="Normal"/>
    <w:next w:val="Normal"/>
    <w:autoRedefine/>
    <w:uiPriority w:val="99"/>
    <w:unhideWhenUsed/>
    <w:rsid w:val="00024B90"/>
    <w:pPr>
      <w:ind w:left="1680" w:hanging="240"/>
    </w:pPr>
    <w:rPr>
      <w:rFonts w:asciiTheme="minorHAnsi" w:hAnsiTheme="minorHAnsi" w:cstheme="minorBidi"/>
    </w:rPr>
  </w:style>
  <w:style w:type="paragraph" w:styleId="Index8">
    <w:name w:val="index 8"/>
    <w:basedOn w:val="Normal"/>
    <w:next w:val="Normal"/>
    <w:autoRedefine/>
    <w:uiPriority w:val="99"/>
    <w:unhideWhenUsed/>
    <w:rsid w:val="00024B90"/>
    <w:pPr>
      <w:ind w:left="1920" w:hanging="240"/>
    </w:pPr>
    <w:rPr>
      <w:rFonts w:asciiTheme="minorHAnsi" w:hAnsiTheme="minorHAnsi" w:cstheme="minorBidi"/>
    </w:rPr>
  </w:style>
  <w:style w:type="paragraph" w:styleId="Index9">
    <w:name w:val="index 9"/>
    <w:basedOn w:val="Normal"/>
    <w:next w:val="Normal"/>
    <w:autoRedefine/>
    <w:uiPriority w:val="99"/>
    <w:unhideWhenUsed/>
    <w:rsid w:val="00024B90"/>
    <w:pPr>
      <w:ind w:left="2160" w:hanging="240"/>
    </w:pPr>
    <w:rPr>
      <w:rFonts w:asciiTheme="minorHAnsi" w:hAnsiTheme="minorHAnsi" w:cstheme="minorBidi"/>
    </w:rPr>
  </w:style>
  <w:style w:type="paragraph" w:styleId="IndexHeading">
    <w:name w:val="index heading"/>
    <w:basedOn w:val="Normal"/>
    <w:next w:val="Index1"/>
    <w:uiPriority w:val="99"/>
    <w:unhideWhenUsed/>
    <w:rsid w:val="00024B90"/>
    <w:rPr>
      <w:rFonts w:asciiTheme="minorHAnsi" w:hAnsiTheme="minorHAnsi" w:cstheme="minorBidi"/>
    </w:rPr>
  </w:style>
  <w:style w:type="character" w:customStyle="1" w:styleId="apple-converted-space">
    <w:name w:val="apple-converted-space"/>
    <w:basedOn w:val="DefaultParagraphFont"/>
    <w:rsid w:val="00FD1373"/>
  </w:style>
  <w:style w:type="character" w:styleId="Hyperlink">
    <w:name w:val="Hyperlink"/>
    <w:basedOn w:val="DefaultParagraphFont"/>
    <w:uiPriority w:val="99"/>
    <w:unhideWhenUsed/>
    <w:rsid w:val="00FD1373"/>
    <w:rPr>
      <w:color w:val="0000FF"/>
      <w:u w:val="single"/>
    </w:rPr>
  </w:style>
  <w:style w:type="paragraph" w:customStyle="1" w:styleId="EndNoteBibliographyTitle">
    <w:name w:val="EndNote Bibliography Title"/>
    <w:basedOn w:val="Normal"/>
    <w:rsid w:val="00EC532F"/>
    <w:pPr>
      <w:jc w:val="center"/>
    </w:pPr>
    <w:rPr>
      <w:rFonts w:ascii="DengXian" w:eastAsia="DengXian" w:hAnsi="DengXian" w:cstheme="minorBidi"/>
      <w:kern w:val="2"/>
    </w:rPr>
  </w:style>
  <w:style w:type="paragraph" w:customStyle="1" w:styleId="EndNoteBibliography">
    <w:name w:val="EndNote Bibliography"/>
    <w:basedOn w:val="Normal"/>
    <w:rsid w:val="00EC532F"/>
    <w:pPr>
      <w:widowControl w:val="0"/>
      <w:jc w:val="both"/>
    </w:pPr>
    <w:rPr>
      <w:rFonts w:ascii="DengXian" w:eastAsia="DengXian" w:hAnsi="DengXian" w:cstheme="minorBidi"/>
      <w:kern w:val="2"/>
    </w:rPr>
  </w:style>
  <w:style w:type="character" w:styleId="CommentReference">
    <w:name w:val="annotation reference"/>
    <w:basedOn w:val="DefaultParagraphFont"/>
    <w:uiPriority w:val="99"/>
    <w:semiHidden/>
    <w:unhideWhenUsed/>
    <w:rsid w:val="009604B9"/>
    <w:rPr>
      <w:sz w:val="18"/>
      <w:szCs w:val="18"/>
    </w:rPr>
  </w:style>
  <w:style w:type="paragraph" w:styleId="CommentText">
    <w:name w:val="annotation text"/>
    <w:basedOn w:val="Normal"/>
    <w:link w:val="CommentTextChar"/>
    <w:uiPriority w:val="99"/>
    <w:unhideWhenUsed/>
    <w:rsid w:val="009604B9"/>
    <w:rPr>
      <w:rFonts w:asciiTheme="minorHAnsi" w:hAnsiTheme="minorHAnsi" w:cstheme="minorBidi"/>
    </w:rPr>
  </w:style>
  <w:style w:type="character" w:customStyle="1" w:styleId="CommentTextChar">
    <w:name w:val="Comment Text Char"/>
    <w:basedOn w:val="DefaultParagraphFont"/>
    <w:link w:val="CommentText"/>
    <w:uiPriority w:val="99"/>
    <w:rsid w:val="009604B9"/>
  </w:style>
  <w:style w:type="paragraph" w:styleId="CommentSubject">
    <w:name w:val="annotation subject"/>
    <w:basedOn w:val="CommentText"/>
    <w:next w:val="CommentText"/>
    <w:link w:val="CommentSubjectChar"/>
    <w:uiPriority w:val="99"/>
    <w:semiHidden/>
    <w:unhideWhenUsed/>
    <w:rsid w:val="009604B9"/>
    <w:rPr>
      <w:b/>
      <w:bCs/>
      <w:sz w:val="20"/>
      <w:szCs w:val="20"/>
    </w:rPr>
  </w:style>
  <w:style w:type="character" w:customStyle="1" w:styleId="CommentSubjectChar">
    <w:name w:val="Comment Subject Char"/>
    <w:basedOn w:val="CommentTextChar"/>
    <w:link w:val="CommentSubject"/>
    <w:uiPriority w:val="99"/>
    <w:semiHidden/>
    <w:rsid w:val="009604B9"/>
    <w:rPr>
      <w:b/>
      <w:bCs/>
      <w:sz w:val="20"/>
      <w:szCs w:val="20"/>
    </w:rPr>
  </w:style>
  <w:style w:type="paragraph" w:styleId="BalloonText">
    <w:name w:val="Balloon Text"/>
    <w:basedOn w:val="Normal"/>
    <w:link w:val="BalloonTextChar"/>
    <w:uiPriority w:val="99"/>
    <w:semiHidden/>
    <w:unhideWhenUsed/>
    <w:rsid w:val="009604B9"/>
    <w:rPr>
      <w:rFonts w:asciiTheme="minorHAnsi" w:hAnsiTheme="minorHAnsi" w:cstheme="minorBidi"/>
      <w:sz w:val="18"/>
      <w:szCs w:val="18"/>
    </w:rPr>
  </w:style>
  <w:style w:type="character" w:customStyle="1" w:styleId="BalloonTextChar">
    <w:name w:val="Balloon Text Char"/>
    <w:basedOn w:val="DefaultParagraphFont"/>
    <w:link w:val="BalloonText"/>
    <w:uiPriority w:val="99"/>
    <w:semiHidden/>
    <w:rsid w:val="009604B9"/>
    <w:rPr>
      <w:rFonts w:ascii="Times New Roman" w:hAnsi="Times New Roman" w:cs="Times New Roman"/>
      <w:sz w:val="18"/>
      <w:szCs w:val="18"/>
    </w:rPr>
  </w:style>
  <w:style w:type="character" w:customStyle="1" w:styleId="Heading1Char">
    <w:name w:val="Heading 1 Char"/>
    <w:basedOn w:val="DefaultParagraphFont"/>
    <w:link w:val="Heading1"/>
    <w:uiPriority w:val="9"/>
    <w:rsid w:val="002B3F51"/>
    <w:rPr>
      <w:rFonts w:ascii="Arial" w:eastAsiaTheme="majorEastAsia" w:hAnsi="Arial" w:cstheme="majorBidi"/>
      <w:color w:val="000000" w:themeColor="text1"/>
      <w:sz w:val="36"/>
    </w:rPr>
  </w:style>
  <w:style w:type="paragraph" w:styleId="TOCHeading">
    <w:name w:val="TOC Heading"/>
    <w:basedOn w:val="Heading1"/>
    <w:next w:val="Normal"/>
    <w:uiPriority w:val="39"/>
    <w:unhideWhenUsed/>
    <w:qFormat/>
    <w:rsid w:val="00F76183"/>
    <w:pPr>
      <w:outlineLvl w:val="9"/>
    </w:pPr>
  </w:style>
  <w:style w:type="paragraph" w:styleId="TOC1">
    <w:name w:val="toc 1"/>
    <w:basedOn w:val="Normal"/>
    <w:next w:val="Normal"/>
    <w:autoRedefine/>
    <w:uiPriority w:val="39"/>
    <w:unhideWhenUsed/>
    <w:rsid w:val="002553DF"/>
    <w:pPr>
      <w:spacing w:before="120"/>
      <w:ind w:right="142"/>
    </w:pPr>
    <w:rPr>
      <w:rFonts w:asciiTheme="minorHAnsi" w:eastAsiaTheme="minorHAnsi"/>
      <w:b/>
      <w:bCs/>
    </w:rPr>
  </w:style>
  <w:style w:type="paragraph" w:styleId="TOC2">
    <w:name w:val="toc 2"/>
    <w:basedOn w:val="Normal"/>
    <w:next w:val="Normal"/>
    <w:autoRedefine/>
    <w:uiPriority w:val="39"/>
    <w:unhideWhenUsed/>
    <w:rsid w:val="00AC2E61"/>
    <w:pPr>
      <w:ind w:left="240"/>
    </w:pPr>
    <w:rPr>
      <w:rFonts w:asciiTheme="minorHAnsi" w:eastAsiaTheme="minorHAnsi"/>
      <w:b/>
      <w:bCs/>
      <w:sz w:val="22"/>
      <w:szCs w:val="22"/>
    </w:rPr>
  </w:style>
  <w:style w:type="paragraph" w:styleId="TOC3">
    <w:name w:val="toc 3"/>
    <w:basedOn w:val="Normal"/>
    <w:next w:val="Normal"/>
    <w:autoRedefine/>
    <w:uiPriority w:val="39"/>
    <w:unhideWhenUsed/>
    <w:rsid w:val="002553DF"/>
    <w:pPr>
      <w:ind w:left="482" w:right="142"/>
    </w:pPr>
    <w:rPr>
      <w:rFonts w:asciiTheme="minorHAnsi" w:eastAsiaTheme="minorHAnsi"/>
      <w:sz w:val="22"/>
      <w:szCs w:val="22"/>
    </w:rPr>
  </w:style>
  <w:style w:type="paragraph" w:styleId="TOC4">
    <w:name w:val="toc 4"/>
    <w:basedOn w:val="Normal"/>
    <w:next w:val="Normal"/>
    <w:autoRedefine/>
    <w:uiPriority w:val="39"/>
    <w:unhideWhenUsed/>
    <w:rsid w:val="006E664F"/>
    <w:pPr>
      <w:ind w:left="720"/>
    </w:pPr>
    <w:rPr>
      <w:rFonts w:asciiTheme="minorHAnsi" w:eastAsiaTheme="minorHAnsi"/>
      <w:sz w:val="20"/>
      <w:szCs w:val="20"/>
    </w:rPr>
  </w:style>
  <w:style w:type="paragraph" w:styleId="TOC5">
    <w:name w:val="toc 5"/>
    <w:basedOn w:val="Normal"/>
    <w:next w:val="Normal"/>
    <w:autoRedefine/>
    <w:uiPriority w:val="39"/>
    <w:unhideWhenUsed/>
    <w:rsid w:val="006E664F"/>
    <w:pPr>
      <w:ind w:left="960"/>
    </w:pPr>
    <w:rPr>
      <w:rFonts w:asciiTheme="minorHAnsi" w:eastAsiaTheme="minorHAnsi"/>
      <w:sz w:val="20"/>
      <w:szCs w:val="20"/>
    </w:rPr>
  </w:style>
  <w:style w:type="paragraph" w:styleId="TOC6">
    <w:name w:val="toc 6"/>
    <w:basedOn w:val="Normal"/>
    <w:next w:val="Normal"/>
    <w:autoRedefine/>
    <w:uiPriority w:val="39"/>
    <w:unhideWhenUsed/>
    <w:rsid w:val="006E664F"/>
    <w:pPr>
      <w:ind w:left="1200"/>
    </w:pPr>
    <w:rPr>
      <w:rFonts w:asciiTheme="minorHAnsi" w:eastAsiaTheme="minorHAnsi"/>
      <w:sz w:val="20"/>
      <w:szCs w:val="20"/>
    </w:rPr>
  </w:style>
  <w:style w:type="paragraph" w:styleId="TOC7">
    <w:name w:val="toc 7"/>
    <w:basedOn w:val="Normal"/>
    <w:next w:val="Normal"/>
    <w:autoRedefine/>
    <w:uiPriority w:val="39"/>
    <w:unhideWhenUsed/>
    <w:rsid w:val="006E664F"/>
    <w:pPr>
      <w:ind w:left="1440"/>
    </w:pPr>
    <w:rPr>
      <w:rFonts w:asciiTheme="minorHAnsi" w:eastAsiaTheme="minorHAnsi"/>
      <w:sz w:val="20"/>
      <w:szCs w:val="20"/>
    </w:rPr>
  </w:style>
  <w:style w:type="paragraph" w:styleId="TOC8">
    <w:name w:val="toc 8"/>
    <w:basedOn w:val="Normal"/>
    <w:next w:val="Normal"/>
    <w:autoRedefine/>
    <w:uiPriority w:val="39"/>
    <w:unhideWhenUsed/>
    <w:rsid w:val="006E664F"/>
    <w:pPr>
      <w:ind w:left="1680"/>
    </w:pPr>
    <w:rPr>
      <w:rFonts w:asciiTheme="minorHAnsi" w:eastAsiaTheme="minorHAnsi"/>
      <w:sz w:val="20"/>
      <w:szCs w:val="20"/>
    </w:rPr>
  </w:style>
  <w:style w:type="paragraph" w:styleId="TOC9">
    <w:name w:val="toc 9"/>
    <w:basedOn w:val="Normal"/>
    <w:next w:val="Normal"/>
    <w:autoRedefine/>
    <w:uiPriority w:val="39"/>
    <w:unhideWhenUsed/>
    <w:rsid w:val="006E664F"/>
    <w:pPr>
      <w:ind w:left="1920"/>
    </w:pPr>
    <w:rPr>
      <w:rFonts w:asciiTheme="minorHAnsi" w:eastAsiaTheme="minorHAnsi"/>
      <w:sz w:val="20"/>
      <w:szCs w:val="20"/>
    </w:rPr>
  </w:style>
  <w:style w:type="paragraph" w:styleId="Subtitle">
    <w:name w:val="Subtitle"/>
    <w:basedOn w:val="Normal"/>
    <w:next w:val="Normal"/>
    <w:link w:val="SubtitleChar"/>
    <w:uiPriority w:val="11"/>
    <w:qFormat/>
    <w:rsid w:val="00F76183"/>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76183"/>
    <w:rPr>
      <w:color w:val="5A5A5A" w:themeColor="text1" w:themeTint="A5"/>
      <w:spacing w:val="15"/>
      <w:sz w:val="22"/>
      <w:szCs w:val="22"/>
    </w:rPr>
  </w:style>
  <w:style w:type="character" w:customStyle="1" w:styleId="Heading2Char">
    <w:name w:val="Heading 2 Char"/>
    <w:basedOn w:val="DefaultParagraphFont"/>
    <w:link w:val="Heading2"/>
    <w:uiPriority w:val="9"/>
    <w:rsid w:val="002B3F51"/>
    <w:rPr>
      <w:rFonts w:ascii="Arial" w:eastAsiaTheme="majorEastAsia" w:hAnsi="Arial" w:cstheme="majorBidi"/>
      <w:color w:val="2E74B5" w:themeColor="accent1" w:themeShade="BF"/>
      <w:sz w:val="32"/>
      <w:szCs w:val="26"/>
    </w:rPr>
  </w:style>
  <w:style w:type="paragraph" w:styleId="Title">
    <w:name w:val="Title"/>
    <w:basedOn w:val="Normal"/>
    <w:next w:val="Normal"/>
    <w:link w:val="TitleChar"/>
    <w:uiPriority w:val="10"/>
    <w:qFormat/>
    <w:rsid w:val="00F761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183"/>
    <w:rPr>
      <w:rFonts w:asciiTheme="majorHAnsi" w:eastAsiaTheme="majorEastAsia" w:hAnsiTheme="majorHAnsi" w:cstheme="majorBidi"/>
      <w:spacing w:val="-10"/>
      <w:kern w:val="28"/>
      <w:sz w:val="56"/>
      <w:szCs w:val="56"/>
    </w:rPr>
  </w:style>
  <w:style w:type="character" w:styleId="SubtleEmphasis">
    <w:name w:val="Subtle Emphasis"/>
    <w:uiPriority w:val="19"/>
    <w:qFormat/>
    <w:rsid w:val="00F76183"/>
    <w:rPr>
      <w:i/>
      <w:iCs/>
      <w:color w:val="404040" w:themeColor="text1" w:themeTint="BF"/>
    </w:rPr>
  </w:style>
  <w:style w:type="character" w:customStyle="1" w:styleId="Heading3Char">
    <w:name w:val="Heading 3 Char"/>
    <w:basedOn w:val="DefaultParagraphFont"/>
    <w:link w:val="Heading3"/>
    <w:uiPriority w:val="9"/>
    <w:rsid w:val="002B3F51"/>
    <w:rPr>
      <w:rFonts w:ascii="Arial" w:eastAsiaTheme="majorEastAsia" w:hAnsi="Arial" w:cstheme="majorBidi"/>
      <w:color w:val="1F4D78" w:themeColor="accent1" w:themeShade="7F"/>
      <w:sz w:val="28"/>
    </w:rPr>
  </w:style>
  <w:style w:type="character" w:styleId="BookTitle">
    <w:name w:val="Book Title"/>
    <w:uiPriority w:val="33"/>
    <w:qFormat/>
    <w:rsid w:val="00F76183"/>
    <w:rPr>
      <w:b/>
      <w:bCs/>
      <w:i/>
      <w:iCs/>
      <w:spacing w:val="5"/>
    </w:rPr>
  </w:style>
  <w:style w:type="character" w:styleId="Strong">
    <w:name w:val="Strong"/>
    <w:basedOn w:val="DefaultParagraphFont"/>
    <w:uiPriority w:val="22"/>
    <w:qFormat/>
    <w:rsid w:val="00F76183"/>
    <w:rPr>
      <w:b/>
      <w:bCs/>
    </w:rPr>
  </w:style>
  <w:style w:type="character" w:styleId="IntenseEmphasis">
    <w:name w:val="Intense Emphasis"/>
    <w:uiPriority w:val="21"/>
    <w:qFormat/>
    <w:rsid w:val="00F76183"/>
    <w:rPr>
      <w:i/>
      <w:iCs/>
      <w:color w:val="5B9BD5" w:themeColor="accent1"/>
    </w:rPr>
  </w:style>
  <w:style w:type="character" w:styleId="IntenseReference">
    <w:name w:val="Intense Reference"/>
    <w:uiPriority w:val="32"/>
    <w:qFormat/>
    <w:rsid w:val="00F76183"/>
    <w:rPr>
      <w:b/>
      <w:bCs/>
      <w:smallCaps/>
      <w:color w:val="5B9BD5" w:themeColor="accent1"/>
      <w:spacing w:val="5"/>
    </w:rPr>
  </w:style>
  <w:style w:type="paragraph" w:styleId="NormalWeb">
    <w:name w:val="Normal (Web)"/>
    <w:basedOn w:val="Normal"/>
    <w:uiPriority w:val="99"/>
    <w:semiHidden/>
    <w:unhideWhenUsed/>
    <w:rsid w:val="00403DAE"/>
    <w:pPr>
      <w:spacing w:before="100" w:beforeAutospacing="1" w:after="100" w:afterAutospacing="1"/>
    </w:pPr>
    <w:rPr>
      <w:rFonts w:asciiTheme="minorHAnsi" w:hAnsiTheme="minorHAnsi" w:cstheme="minorBidi"/>
    </w:rPr>
  </w:style>
  <w:style w:type="character" w:customStyle="1" w:styleId="Heading4Char">
    <w:name w:val="Heading 4 Char"/>
    <w:basedOn w:val="DefaultParagraphFont"/>
    <w:link w:val="Heading4"/>
    <w:uiPriority w:val="9"/>
    <w:rsid w:val="00763904"/>
    <w:rPr>
      <w:rFonts w:ascii="Arial" w:eastAsiaTheme="majorEastAsia" w:hAnsi="Arial" w:cstheme="majorBidi"/>
      <w:i/>
      <w:iCs/>
      <w:color w:val="2E74B5" w:themeColor="accent1" w:themeShade="BF"/>
    </w:rPr>
  </w:style>
  <w:style w:type="character" w:customStyle="1" w:styleId="Heading5Char">
    <w:name w:val="Heading 5 Char"/>
    <w:basedOn w:val="DefaultParagraphFont"/>
    <w:link w:val="Heading5"/>
    <w:uiPriority w:val="1"/>
    <w:rsid w:val="00763904"/>
    <w:rPr>
      <w:rFonts w:ascii="Arial" w:eastAsiaTheme="majorEastAsia" w:hAnsi="Arial" w:cstheme="majorBidi"/>
      <w:color w:val="2E74B5" w:themeColor="accent1" w:themeShade="BF"/>
    </w:rPr>
  </w:style>
  <w:style w:type="character" w:customStyle="1" w:styleId="Heading6Char">
    <w:name w:val="Heading 6 Char"/>
    <w:basedOn w:val="DefaultParagraphFont"/>
    <w:link w:val="Heading6"/>
    <w:uiPriority w:val="9"/>
    <w:semiHidden/>
    <w:rsid w:val="00F76183"/>
    <w:rPr>
      <w:rFonts w:asciiTheme="majorHAnsi" w:eastAsiaTheme="majorEastAsia" w:hAnsiTheme="majorHAnsi" w:cstheme="majorBidi"/>
      <w:color w:val="1F4D78" w:themeColor="accent1" w:themeShade="7F"/>
    </w:rPr>
  </w:style>
  <w:style w:type="character" w:customStyle="1" w:styleId="badge">
    <w:name w:val="badge"/>
    <w:basedOn w:val="DefaultParagraphFont"/>
    <w:rsid w:val="00473346"/>
  </w:style>
  <w:style w:type="character" w:customStyle="1" w:styleId="Heading7Char">
    <w:name w:val="Heading 7 Char"/>
    <w:basedOn w:val="DefaultParagraphFont"/>
    <w:link w:val="Heading7"/>
    <w:uiPriority w:val="9"/>
    <w:semiHidden/>
    <w:rsid w:val="00F761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7618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7618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0347A5"/>
    <w:pPr>
      <w:spacing w:after="200"/>
      <w:jc w:val="both"/>
    </w:pPr>
    <w:rPr>
      <w:rFonts w:ascii="Tahoma" w:hAnsi="Tahoma" w:cstheme="minorBidi"/>
      <w:i/>
      <w:iCs/>
      <w:color w:val="000000" w:themeColor="text1"/>
    </w:rPr>
  </w:style>
  <w:style w:type="character" w:styleId="Emphasis">
    <w:name w:val="Emphasis"/>
    <w:uiPriority w:val="20"/>
    <w:qFormat/>
    <w:rsid w:val="00F76183"/>
    <w:rPr>
      <w:i/>
      <w:iCs/>
    </w:rPr>
  </w:style>
  <w:style w:type="paragraph" w:styleId="NoSpacing">
    <w:name w:val="No Spacing"/>
    <w:aliases w:val="figurebody"/>
    <w:basedOn w:val="Caption"/>
    <w:link w:val="NoSpacingChar"/>
    <w:uiPriority w:val="1"/>
    <w:qFormat/>
    <w:rsid w:val="000356E8"/>
    <w:pPr>
      <w:spacing w:line="180" w:lineRule="auto"/>
    </w:pPr>
    <w:rPr>
      <w:rFonts w:cs="Apple Symbols"/>
      <w:sz w:val="22"/>
    </w:rPr>
  </w:style>
  <w:style w:type="character" w:customStyle="1" w:styleId="NoSpacingChar">
    <w:name w:val="No Spacing Char"/>
    <w:aliases w:val="figurebody Char"/>
    <w:basedOn w:val="DefaultParagraphFont"/>
    <w:link w:val="NoSpacing"/>
    <w:uiPriority w:val="1"/>
    <w:rsid w:val="000356E8"/>
    <w:rPr>
      <w:rFonts w:ascii="Tahoma" w:hAnsi="Tahoma" w:cs="Apple Symbols"/>
      <w:i/>
      <w:iCs/>
      <w:color w:val="000000" w:themeColor="text1"/>
      <w:sz w:val="22"/>
    </w:rPr>
  </w:style>
  <w:style w:type="paragraph" w:styleId="Quote">
    <w:name w:val="Quote"/>
    <w:basedOn w:val="Normal"/>
    <w:next w:val="Normal"/>
    <w:link w:val="QuoteChar"/>
    <w:uiPriority w:val="29"/>
    <w:qFormat/>
    <w:rsid w:val="00F76183"/>
    <w:pPr>
      <w:spacing w:before="200" w:after="160"/>
      <w:ind w:left="864" w:right="864"/>
      <w:jc w:val="center"/>
    </w:pPr>
    <w:rPr>
      <w:rFonts w:ascii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F76183"/>
    <w:rPr>
      <w:i/>
      <w:iCs/>
      <w:color w:val="404040" w:themeColor="text1" w:themeTint="BF"/>
    </w:rPr>
  </w:style>
  <w:style w:type="paragraph" w:styleId="IntenseQuote">
    <w:name w:val="Intense Quote"/>
    <w:basedOn w:val="Normal"/>
    <w:next w:val="Normal"/>
    <w:link w:val="IntenseQuoteChar"/>
    <w:uiPriority w:val="30"/>
    <w:qFormat/>
    <w:rsid w:val="00F76183"/>
    <w:pPr>
      <w:pBdr>
        <w:top w:val="single" w:sz="4" w:space="10" w:color="5B9BD5" w:themeColor="accent1"/>
        <w:bottom w:val="single" w:sz="4" w:space="10" w:color="5B9BD5" w:themeColor="accent1"/>
      </w:pBdr>
      <w:spacing w:before="360" w:after="360"/>
      <w:ind w:left="864" w:right="864"/>
      <w:jc w:val="center"/>
    </w:pPr>
    <w:rPr>
      <w:rFonts w:asciiTheme="minorHAnsi" w:hAnsiTheme="minorHAnsi" w:cstheme="minorBidi"/>
      <w:i/>
      <w:iCs/>
      <w:color w:val="5B9BD5" w:themeColor="accent1"/>
    </w:rPr>
  </w:style>
  <w:style w:type="character" w:customStyle="1" w:styleId="IntenseQuoteChar">
    <w:name w:val="Intense Quote Char"/>
    <w:basedOn w:val="DefaultParagraphFont"/>
    <w:link w:val="IntenseQuote"/>
    <w:uiPriority w:val="30"/>
    <w:rsid w:val="00F76183"/>
    <w:rPr>
      <w:i/>
      <w:iCs/>
      <w:color w:val="5B9BD5" w:themeColor="accent1"/>
    </w:rPr>
  </w:style>
  <w:style w:type="character" w:styleId="SubtleReference">
    <w:name w:val="Subtle Reference"/>
    <w:uiPriority w:val="31"/>
    <w:qFormat/>
    <w:rsid w:val="00F76183"/>
    <w:rPr>
      <w:smallCaps/>
      <w:color w:val="5A5A5A" w:themeColor="text1" w:themeTint="A5"/>
    </w:rPr>
  </w:style>
  <w:style w:type="paragraph" w:customStyle="1" w:styleId="PersonalName">
    <w:name w:val="Personal Name"/>
    <w:basedOn w:val="Title"/>
    <w:rsid w:val="00D020B6"/>
    <w:rPr>
      <w:b/>
      <w:caps/>
      <w:color w:val="000000"/>
      <w:sz w:val="28"/>
      <w:szCs w:val="28"/>
    </w:rPr>
  </w:style>
  <w:style w:type="character" w:styleId="FollowedHyperlink">
    <w:name w:val="FollowedHyperlink"/>
    <w:basedOn w:val="DefaultParagraphFont"/>
    <w:uiPriority w:val="99"/>
    <w:semiHidden/>
    <w:unhideWhenUsed/>
    <w:rsid w:val="00D26664"/>
    <w:rPr>
      <w:color w:val="954F72" w:themeColor="followedHyperlink"/>
      <w:u w:val="single"/>
    </w:rPr>
  </w:style>
  <w:style w:type="character" w:customStyle="1" w:styleId="mw-headline">
    <w:name w:val="mw-headline"/>
    <w:basedOn w:val="DefaultParagraphFont"/>
    <w:rsid w:val="00E94863"/>
  </w:style>
  <w:style w:type="character" w:customStyle="1" w:styleId="mw-editsection">
    <w:name w:val="mw-editsection"/>
    <w:basedOn w:val="DefaultParagraphFont"/>
    <w:rsid w:val="00E94863"/>
  </w:style>
  <w:style w:type="character" w:customStyle="1" w:styleId="mw-editsection-bracket">
    <w:name w:val="mw-editsection-bracket"/>
    <w:basedOn w:val="DefaultParagraphFont"/>
    <w:rsid w:val="00E94863"/>
  </w:style>
  <w:style w:type="character" w:customStyle="1" w:styleId="citationref">
    <w:name w:val="citationref"/>
    <w:basedOn w:val="DefaultParagraphFont"/>
    <w:rsid w:val="000E7DC7"/>
  </w:style>
  <w:style w:type="character" w:styleId="PlaceholderText">
    <w:name w:val="Placeholder Text"/>
    <w:basedOn w:val="DefaultParagraphFont"/>
    <w:uiPriority w:val="99"/>
    <w:semiHidden/>
    <w:rsid w:val="00E5720C"/>
    <w:rPr>
      <w:color w:val="808080"/>
    </w:rPr>
  </w:style>
  <w:style w:type="paragraph" w:styleId="Revision">
    <w:name w:val="Revision"/>
    <w:hidden/>
    <w:uiPriority w:val="99"/>
    <w:semiHidden/>
    <w:rsid w:val="00984D51"/>
    <w:rPr>
      <w:rFonts w:ascii="Times New Roman" w:hAnsi="Times New Roman" w:cs="Times New Roman"/>
    </w:rPr>
  </w:style>
  <w:style w:type="character" w:customStyle="1" w:styleId="glossarytermlink">
    <w:name w:val="glossarytermlink"/>
    <w:basedOn w:val="DefaultParagraphFont"/>
    <w:rsid w:val="00F61257"/>
  </w:style>
  <w:style w:type="character" w:customStyle="1" w:styleId="ontologytermlink">
    <w:name w:val="ontologytermlink"/>
    <w:basedOn w:val="DefaultParagraphFont"/>
    <w:rsid w:val="00F61257"/>
  </w:style>
  <w:style w:type="paragraph" w:styleId="TableofFigures">
    <w:name w:val="table of figures"/>
    <w:basedOn w:val="Normal"/>
    <w:next w:val="Normal"/>
    <w:uiPriority w:val="99"/>
    <w:unhideWhenUsed/>
    <w:rsid w:val="002553DF"/>
    <w:pPr>
      <w:ind w:left="480" w:hanging="480"/>
    </w:pPr>
  </w:style>
  <w:style w:type="paragraph" w:customStyle="1" w:styleId="stitle">
    <w:name w:val="stitle"/>
    <w:basedOn w:val="Normal"/>
    <w:rsid w:val="00D90F4F"/>
    <w:pPr>
      <w:spacing w:before="100" w:beforeAutospacing="1" w:after="100" w:afterAutospacing="1"/>
    </w:pPr>
  </w:style>
  <w:style w:type="table" w:styleId="TableGrid">
    <w:name w:val="Table Grid"/>
    <w:basedOn w:val="TableNormal"/>
    <w:uiPriority w:val="59"/>
    <w:rsid w:val="00640D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ghlight">
    <w:name w:val="highlight"/>
    <w:basedOn w:val="DefaultParagraphFont"/>
    <w:rsid w:val="000C5AC1"/>
  </w:style>
  <w:style w:type="paragraph" w:styleId="Header">
    <w:name w:val="header"/>
    <w:basedOn w:val="Normal"/>
    <w:link w:val="HeaderChar"/>
    <w:uiPriority w:val="99"/>
    <w:unhideWhenUsed/>
    <w:rsid w:val="00197F5D"/>
    <w:pPr>
      <w:tabs>
        <w:tab w:val="center" w:pos="4536"/>
        <w:tab w:val="right" w:pos="9072"/>
      </w:tabs>
    </w:pPr>
  </w:style>
  <w:style w:type="character" w:customStyle="1" w:styleId="HeaderChar">
    <w:name w:val="Header Char"/>
    <w:basedOn w:val="DefaultParagraphFont"/>
    <w:link w:val="Header"/>
    <w:uiPriority w:val="99"/>
    <w:rsid w:val="00197F5D"/>
    <w:rPr>
      <w:rFonts w:ascii="Times New Roman" w:hAnsi="Times New Roman" w:cs="Times New Roman"/>
    </w:rPr>
  </w:style>
  <w:style w:type="paragraph" w:styleId="Footer">
    <w:name w:val="footer"/>
    <w:basedOn w:val="Normal"/>
    <w:link w:val="FooterChar"/>
    <w:uiPriority w:val="99"/>
    <w:unhideWhenUsed/>
    <w:rsid w:val="00197F5D"/>
    <w:pPr>
      <w:tabs>
        <w:tab w:val="center" w:pos="4536"/>
        <w:tab w:val="right" w:pos="9072"/>
      </w:tabs>
    </w:pPr>
  </w:style>
  <w:style w:type="character" w:customStyle="1" w:styleId="FooterChar">
    <w:name w:val="Footer Char"/>
    <w:basedOn w:val="DefaultParagraphFont"/>
    <w:link w:val="Footer"/>
    <w:uiPriority w:val="99"/>
    <w:rsid w:val="00197F5D"/>
    <w:rPr>
      <w:rFonts w:ascii="Times New Roman" w:hAnsi="Times New Roman" w:cs="Times New Roman"/>
    </w:rPr>
  </w:style>
  <w:style w:type="character" w:styleId="PageNumber">
    <w:name w:val="page number"/>
    <w:basedOn w:val="DefaultParagraphFont"/>
    <w:uiPriority w:val="99"/>
    <w:semiHidden/>
    <w:unhideWhenUsed/>
    <w:rsid w:val="00B755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29018">
      <w:bodyDiv w:val="1"/>
      <w:marLeft w:val="0"/>
      <w:marRight w:val="0"/>
      <w:marTop w:val="0"/>
      <w:marBottom w:val="0"/>
      <w:divBdr>
        <w:top w:val="none" w:sz="0" w:space="0" w:color="auto"/>
        <w:left w:val="none" w:sz="0" w:space="0" w:color="auto"/>
        <w:bottom w:val="none" w:sz="0" w:space="0" w:color="auto"/>
        <w:right w:val="none" w:sz="0" w:space="0" w:color="auto"/>
      </w:divBdr>
    </w:div>
    <w:div w:id="54396051">
      <w:bodyDiv w:val="1"/>
      <w:marLeft w:val="0"/>
      <w:marRight w:val="0"/>
      <w:marTop w:val="0"/>
      <w:marBottom w:val="0"/>
      <w:divBdr>
        <w:top w:val="none" w:sz="0" w:space="0" w:color="auto"/>
        <w:left w:val="none" w:sz="0" w:space="0" w:color="auto"/>
        <w:bottom w:val="none" w:sz="0" w:space="0" w:color="auto"/>
        <w:right w:val="none" w:sz="0" w:space="0" w:color="auto"/>
      </w:divBdr>
    </w:div>
    <w:div w:id="60445546">
      <w:bodyDiv w:val="1"/>
      <w:marLeft w:val="0"/>
      <w:marRight w:val="0"/>
      <w:marTop w:val="0"/>
      <w:marBottom w:val="0"/>
      <w:divBdr>
        <w:top w:val="none" w:sz="0" w:space="0" w:color="auto"/>
        <w:left w:val="none" w:sz="0" w:space="0" w:color="auto"/>
        <w:bottom w:val="none" w:sz="0" w:space="0" w:color="auto"/>
        <w:right w:val="none" w:sz="0" w:space="0" w:color="auto"/>
      </w:divBdr>
    </w:div>
    <w:div w:id="72750212">
      <w:bodyDiv w:val="1"/>
      <w:marLeft w:val="0"/>
      <w:marRight w:val="0"/>
      <w:marTop w:val="0"/>
      <w:marBottom w:val="0"/>
      <w:divBdr>
        <w:top w:val="none" w:sz="0" w:space="0" w:color="auto"/>
        <w:left w:val="none" w:sz="0" w:space="0" w:color="auto"/>
        <w:bottom w:val="none" w:sz="0" w:space="0" w:color="auto"/>
        <w:right w:val="none" w:sz="0" w:space="0" w:color="auto"/>
      </w:divBdr>
    </w:div>
    <w:div w:id="78255171">
      <w:bodyDiv w:val="1"/>
      <w:marLeft w:val="0"/>
      <w:marRight w:val="0"/>
      <w:marTop w:val="0"/>
      <w:marBottom w:val="0"/>
      <w:divBdr>
        <w:top w:val="none" w:sz="0" w:space="0" w:color="auto"/>
        <w:left w:val="none" w:sz="0" w:space="0" w:color="auto"/>
        <w:bottom w:val="none" w:sz="0" w:space="0" w:color="auto"/>
        <w:right w:val="none" w:sz="0" w:space="0" w:color="auto"/>
      </w:divBdr>
    </w:div>
    <w:div w:id="90245383">
      <w:bodyDiv w:val="1"/>
      <w:marLeft w:val="0"/>
      <w:marRight w:val="0"/>
      <w:marTop w:val="0"/>
      <w:marBottom w:val="0"/>
      <w:divBdr>
        <w:top w:val="none" w:sz="0" w:space="0" w:color="auto"/>
        <w:left w:val="none" w:sz="0" w:space="0" w:color="auto"/>
        <w:bottom w:val="none" w:sz="0" w:space="0" w:color="auto"/>
        <w:right w:val="none" w:sz="0" w:space="0" w:color="auto"/>
      </w:divBdr>
    </w:div>
    <w:div w:id="99834102">
      <w:bodyDiv w:val="1"/>
      <w:marLeft w:val="0"/>
      <w:marRight w:val="0"/>
      <w:marTop w:val="0"/>
      <w:marBottom w:val="0"/>
      <w:divBdr>
        <w:top w:val="none" w:sz="0" w:space="0" w:color="auto"/>
        <w:left w:val="none" w:sz="0" w:space="0" w:color="auto"/>
        <w:bottom w:val="none" w:sz="0" w:space="0" w:color="auto"/>
        <w:right w:val="none" w:sz="0" w:space="0" w:color="auto"/>
      </w:divBdr>
    </w:div>
    <w:div w:id="122814895">
      <w:bodyDiv w:val="1"/>
      <w:marLeft w:val="0"/>
      <w:marRight w:val="0"/>
      <w:marTop w:val="0"/>
      <w:marBottom w:val="0"/>
      <w:divBdr>
        <w:top w:val="none" w:sz="0" w:space="0" w:color="auto"/>
        <w:left w:val="none" w:sz="0" w:space="0" w:color="auto"/>
        <w:bottom w:val="none" w:sz="0" w:space="0" w:color="auto"/>
        <w:right w:val="none" w:sz="0" w:space="0" w:color="auto"/>
      </w:divBdr>
    </w:div>
    <w:div w:id="125664409">
      <w:bodyDiv w:val="1"/>
      <w:marLeft w:val="0"/>
      <w:marRight w:val="0"/>
      <w:marTop w:val="0"/>
      <w:marBottom w:val="0"/>
      <w:divBdr>
        <w:top w:val="none" w:sz="0" w:space="0" w:color="auto"/>
        <w:left w:val="none" w:sz="0" w:space="0" w:color="auto"/>
        <w:bottom w:val="none" w:sz="0" w:space="0" w:color="auto"/>
        <w:right w:val="none" w:sz="0" w:space="0" w:color="auto"/>
      </w:divBdr>
    </w:div>
    <w:div w:id="148517976">
      <w:bodyDiv w:val="1"/>
      <w:marLeft w:val="0"/>
      <w:marRight w:val="0"/>
      <w:marTop w:val="0"/>
      <w:marBottom w:val="0"/>
      <w:divBdr>
        <w:top w:val="none" w:sz="0" w:space="0" w:color="auto"/>
        <w:left w:val="none" w:sz="0" w:space="0" w:color="auto"/>
        <w:bottom w:val="none" w:sz="0" w:space="0" w:color="auto"/>
        <w:right w:val="none" w:sz="0" w:space="0" w:color="auto"/>
      </w:divBdr>
    </w:div>
    <w:div w:id="154147572">
      <w:bodyDiv w:val="1"/>
      <w:marLeft w:val="0"/>
      <w:marRight w:val="0"/>
      <w:marTop w:val="0"/>
      <w:marBottom w:val="0"/>
      <w:divBdr>
        <w:top w:val="none" w:sz="0" w:space="0" w:color="auto"/>
        <w:left w:val="none" w:sz="0" w:space="0" w:color="auto"/>
        <w:bottom w:val="none" w:sz="0" w:space="0" w:color="auto"/>
        <w:right w:val="none" w:sz="0" w:space="0" w:color="auto"/>
      </w:divBdr>
    </w:div>
    <w:div w:id="157622892">
      <w:bodyDiv w:val="1"/>
      <w:marLeft w:val="0"/>
      <w:marRight w:val="0"/>
      <w:marTop w:val="0"/>
      <w:marBottom w:val="0"/>
      <w:divBdr>
        <w:top w:val="none" w:sz="0" w:space="0" w:color="auto"/>
        <w:left w:val="none" w:sz="0" w:space="0" w:color="auto"/>
        <w:bottom w:val="none" w:sz="0" w:space="0" w:color="auto"/>
        <w:right w:val="none" w:sz="0" w:space="0" w:color="auto"/>
      </w:divBdr>
    </w:div>
    <w:div w:id="168177593">
      <w:bodyDiv w:val="1"/>
      <w:marLeft w:val="0"/>
      <w:marRight w:val="0"/>
      <w:marTop w:val="0"/>
      <w:marBottom w:val="0"/>
      <w:divBdr>
        <w:top w:val="none" w:sz="0" w:space="0" w:color="auto"/>
        <w:left w:val="none" w:sz="0" w:space="0" w:color="auto"/>
        <w:bottom w:val="none" w:sz="0" w:space="0" w:color="auto"/>
        <w:right w:val="none" w:sz="0" w:space="0" w:color="auto"/>
      </w:divBdr>
    </w:div>
    <w:div w:id="184950484">
      <w:bodyDiv w:val="1"/>
      <w:marLeft w:val="0"/>
      <w:marRight w:val="0"/>
      <w:marTop w:val="0"/>
      <w:marBottom w:val="0"/>
      <w:divBdr>
        <w:top w:val="none" w:sz="0" w:space="0" w:color="auto"/>
        <w:left w:val="none" w:sz="0" w:space="0" w:color="auto"/>
        <w:bottom w:val="none" w:sz="0" w:space="0" w:color="auto"/>
        <w:right w:val="none" w:sz="0" w:space="0" w:color="auto"/>
      </w:divBdr>
    </w:div>
    <w:div w:id="203449850">
      <w:bodyDiv w:val="1"/>
      <w:marLeft w:val="0"/>
      <w:marRight w:val="0"/>
      <w:marTop w:val="0"/>
      <w:marBottom w:val="0"/>
      <w:divBdr>
        <w:top w:val="none" w:sz="0" w:space="0" w:color="auto"/>
        <w:left w:val="none" w:sz="0" w:space="0" w:color="auto"/>
        <w:bottom w:val="none" w:sz="0" w:space="0" w:color="auto"/>
        <w:right w:val="none" w:sz="0" w:space="0" w:color="auto"/>
      </w:divBdr>
    </w:div>
    <w:div w:id="208805170">
      <w:bodyDiv w:val="1"/>
      <w:marLeft w:val="0"/>
      <w:marRight w:val="0"/>
      <w:marTop w:val="0"/>
      <w:marBottom w:val="0"/>
      <w:divBdr>
        <w:top w:val="none" w:sz="0" w:space="0" w:color="auto"/>
        <w:left w:val="none" w:sz="0" w:space="0" w:color="auto"/>
        <w:bottom w:val="none" w:sz="0" w:space="0" w:color="auto"/>
        <w:right w:val="none" w:sz="0" w:space="0" w:color="auto"/>
      </w:divBdr>
    </w:div>
    <w:div w:id="211354305">
      <w:bodyDiv w:val="1"/>
      <w:marLeft w:val="0"/>
      <w:marRight w:val="0"/>
      <w:marTop w:val="0"/>
      <w:marBottom w:val="0"/>
      <w:divBdr>
        <w:top w:val="none" w:sz="0" w:space="0" w:color="auto"/>
        <w:left w:val="none" w:sz="0" w:space="0" w:color="auto"/>
        <w:bottom w:val="none" w:sz="0" w:space="0" w:color="auto"/>
        <w:right w:val="none" w:sz="0" w:space="0" w:color="auto"/>
      </w:divBdr>
    </w:div>
    <w:div w:id="238633016">
      <w:bodyDiv w:val="1"/>
      <w:marLeft w:val="0"/>
      <w:marRight w:val="0"/>
      <w:marTop w:val="0"/>
      <w:marBottom w:val="0"/>
      <w:divBdr>
        <w:top w:val="none" w:sz="0" w:space="0" w:color="auto"/>
        <w:left w:val="none" w:sz="0" w:space="0" w:color="auto"/>
        <w:bottom w:val="none" w:sz="0" w:space="0" w:color="auto"/>
        <w:right w:val="none" w:sz="0" w:space="0" w:color="auto"/>
      </w:divBdr>
    </w:div>
    <w:div w:id="244920831">
      <w:bodyDiv w:val="1"/>
      <w:marLeft w:val="0"/>
      <w:marRight w:val="0"/>
      <w:marTop w:val="0"/>
      <w:marBottom w:val="0"/>
      <w:divBdr>
        <w:top w:val="none" w:sz="0" w:space="0" w:color="auto"/>
        <w:left w:val="none" w:sz="0" w:space="0" w:color="auto"/>
        <w:bottom w:val="none" w:sz="0" w:space="0" w:color="auto"/>
        <w:right w:val="none" w:sz="0" w:space="0" w:color="auto"/>
      </w:divBdr>
    </w:div>
    <w:div w:id="247429502">
      <w:bodyDiv w:val="1"/>
      <w:marLeft w:val="0"/>
      <w:marRight w:val="0"/>
      <w:marTop w:val="0"/>
      <w:marBottom w:val="0"/>
      <w:divBdr>
        <w:top w:val="none" w:sz="0" w:space="0" w:color="auto"/>
        <w:left w:val="none" w:sz="0" w:space="0" w:color="auto"/>
        <w:bottom w:val="none" w:sz="0" w:space="0" w:color="auto"/>
        <w:right w:val="none" w:sz="0" w:space="0" w:color="auto"/>
      </w:divBdr>
    </w:div>
    <w:div w:id="251277620">
      <w:bodyDiv w:val="1"/>
      <w:marLeft w:val="0"/>
      <w:marRight w:val="0"/>
      <w:marTop w:val="0"/>
      <w:marBottom w:val="0"/>
      <w:divBdr>
        <w:top w:val="none" w:sz="0" w:space="0" w:color="auto"/>
        <w:left w:val="none" w:sz="0" w:space="0" w:color="auto"/>
        <w:bottom w:val="none" w:sz="0" w:space="0" w:color="auto"/>
        <w:right w:val="none" w:sz="0" w:space="0" w:color="auto"/>
      </w:divBdr>
    </w:div>
    <w:div w:id="261963008">
      <w:bodyDiv w:val="1"/>
      <w:marLeft w:val="0"/>
      <w:marRight w:val="0"/>
      <w:marTop w:val="0"/>
      <w:marBottom w:val="0"/>
      <w:divBdr>
        <w:top w:val="none" w:sz="0" w:space="0" w:color="auto"/>
        <w:left w:val="none" w:sz="0" w:space="0" w:color="auto"/>
        <w:bottom w:val="none" w:sz="0" w:space="0" w:color="auto"/>
        <w:right w:val="none" w:sz="0" w:space="0" w:color="auto"/>
      </w:divBdr>
    </w:div>
    <w:div w:id="297685356">
      <w:bodyDiv w:val="1"/>
      <w:marLeft w:val="0"/>
      <w:marRight w:val="0"/>
      <w:marTop w:val="0"/>
      <w:marBottom w:val="0"/>
      <w:divBdr>
        <w:top w:val="none" w:sz="0" w:space="0" w:color="auto"/>
        <w:left w:val="none" w:sz="0" w:space="0" w:color="auto"/>
        <w:bottom w:val="none" w:sz="0" w:space="0" w:color="auto"/>
        <w:right w:val="none" w:sz="0" w:space="0" w:color="auto"/>
      </w:divBdr>
    </w:div>
    <w:div w:id="299849948">
      <w:bodyDiv w:val="1"/>
      <w:marLeft w:val="0"/>
      <w:marRight w:val="0"/>
      <w:marTop w:val="0"/>
      <w:marBottom w:val="0"/>
      <w:divBdr>
        <w:top w:val="none" w:sz="0" w:space="0" w:color="auto"/>
        <w:left w:val="none" w:sz="0" w:space="0" w:color="auto"/>
        <w:bottom w:val="none" w:sz="0" w:space="0" w:color="auto"/>
        <w:right w:val="none" w:sz="0" w:space="0" w:color="auto"/>
      </w:divBdr>
    </w:div>
    <w:div w:id="302392688">
      <w:bodyDiv w:val="1"/>
      <w:marLeft w:val="0"/>
      <w:marRight w:val="0"/>
      <w:marTop w:val="0"/>
      <w:marBottom w:val="0"/>
      <w:divBdr>
        <w:top w:val="none" w:sz="0" w:space="0" w:color="auto"/>
        <w:left w:val="none" w:sz="0" w:space="0" w:color="auto"/>
        <w:bottom w:val="none" w:sz="0" w:space="0" w:color="auto"/>
        <w:right w:val="none" w:sz="0" w:space="0" w:color="auto"/>
      </w:divBdr>
    </w:div>
    <w:div w:id="306015944">
      <w:bodyDiv w:val="1"/>
      <w:marLeft w:val="0"/>
      <w:marRight w:val="0"/>
      <w:marTop w:val="0"/>
      <w:marBottom w:val="0"/>
      <w:divBdr>
        <w:top w:val="none" w:sz="0" w:space="0" w:color="auto"/>
        <w:left w:val="none" w:sz="0" w:space="0" w:color="auto"/>
        <w:bottom w:val="none" w:sz="0" w:space="0" w:color="auto"/>
        <w:right w:val="none" w:sz="0" w:space="0" w:color="auto"/>
      </w:divBdr>
    </w:div>
    <w:div w:id="309216328">
      <w:bodyDiv w:val="1"/>
      <w:marLeft w:val="0"/>
      <w:marRight w:val="0"/>
      <w:marTop w:val="0"/>
      <w:marBottom w:val="0"/>
      <w:divBdr>
        <w:top w:val="none" w:sz="0" w:space="0" w:color="auto"/>
        <w:left w:val="none" w:sz="0" w:space="0" w:color="auto"/>
        <w:bottom w:val="none" w:sz="0" w:space="0" w:color="auto"/>
        <w:right w:val="none" w:sz="0" w:space="0" w:color="auto"/>
      </w:divBdr>
    </w:div>
    <w:div w:id="321740337">
      <w:bodyDiv w:val="1"/>
      <w:marLeft w:val="0"/>
      <w:marRight w:val="0"/>
      <w:marTop w:val="0"/>
      <w:marBottom w:val="0"/>
      <w:divBdr>
        <w:top w:val="none" w:sz="0" w:space="0" w:color="auto"/>
        <w:left w:val="none" w:sz="0" w:space="0" w:color="auto"/>
        <w:bottom w:val="none" w:sz="0" w:space="0" w:color="auto"/>
        <w:right w:val="none" w:sz="0" w:space="0" w:color="auto"/>
      </w:divBdr>
    </w:div>
    <w:div w:id="342586576">
      <w:bodyDiv w:val="1"/>
      <w:marLeft w:val="0"/>
      <w:marRight w:val="0"/>
      <w:marTop w:val="0"/>
      <w:marBottom w:val="0"/>
      <w:divBdr>
        <w:top w:val="none" w:sz="0" w:space="0" w:color="auto"/>
        <w:left w:val="none" w:sz="0" w:space="0" w:color="auto"/>
        <w:bottom w:val="none" w:sz="0" w:space="0" w:color="auto"/>
        <w:right w:val="none" w:sz="0" w:space="0" w:color="auto"/>
      </w:divBdr>
    </w:div>
    <w:div w:id="349142198">
      <w:bodyDiv w:val="1"/>
      <w:marLeft w:val="0"/>
      <w:marRight w:val="0"/>
      <w:marTop w:val="0"/>
      <w:marBottom w:val="0"/>
      <w:divBdr>
        <w:top w:val="none" w:sz="0" w:space="0" w:color="auto"/>
        <w:left w:val="none" w:sz="0" w:space="0" w:color="auto"/>
        <w:bottom w:val="none" w:sz="0" w:space="0" w:color="auto"/>
        <w:right w:val="none" w:sz="0" w:space="0" w:color="auto"/>
      </w:divBdr>
    </w:div>
    <w:div w:id="374505092">
      <w:bodyDiv w:val="1"/>
      <w:marLeft w:val="0"/>
      <w:marRight w:val="0"/>
      <w:marTop w:val="0"/>
      <w:marBottom w:val="0"/>
      <w:divBdr>
        <w:top w:val="none" w:sz="0" w:space="0" w:color="auto"/>
        <w:left w:val="none" w:sz="0" w:space="0" w:color="auto"/>
        <w:bottom w:val="none" w:sz="0" w:space="0" w:color="auto"/>
        <w:right w:val="none" w:sz="0" w:space="0" w:color="auto"/>
      </w:divBdr>
    </w:div>
    <w:div w:id="391579580">
      <w:bodyDiv w:val="1"/>
      <w:marLeft w:val="0"/>
      <w:marRight w:val="0"/>
      <w:marTop w:val="0"/>
      <w:marBottom w:val="0"/>
      <w:divBdr>
        <w:top w:val="none" w:sz="0" w:space="0" w:color="auto"/>
        <w:left w:val="none" w:sz="0" w:space="0" w:color="auto"/>
        <w:bottom w:val="none" w:sz="0" w:space="0" w:color="auto"/>
        <w:right w:val="none" w:sz="0" w:space="0" w:color="auto"/>
      </w:divBdr>
    </w:div>
    <w:div w:id="401028211">
      <w:bodyDiv w:val="1"/>
      <w:marLeft w:val="0"/>
      <w:marRight w:val="0"/>
      <w:marTop w:val="0"/>
      <w:marBottom w:val="0"/>
      <w:divBdr>
        <w:top w:val="none" w:sz="0" w:space="0" w:color="auto"/>
        <w:left w:val="none" w:sz="0" w:space="0" w:color="auto"/>
        <w:bottom w:val="none" w:sz="0" w:space="0" w:color="auto"/>
        <w:right w:val="none" w:sz="0" w:space="0" w:color="auto"/>
      </w:divBdr>
    </w:div>
    <w:div w:id="406466264">
      <w:bodyDiv w:val="1"/>
      <w:marLeft w:val="0"/>
      <w:marRight w:val="0"/>
      <w:marTop w:val="0"/>
      <w:marBottom w:val="0"/>
      <w:divBdr>
        <w:top w:val="none" w:sz="0" w:space="0" w:color="auto"/>
        <w:left w:val="none" w:sz="0" w:space="0" w:color="auto"/>
        <w:bottom w:val="none" w:sz="0" w:space="0" w:color="auto"/>
        <w:right w:val="none" w:sz="0" w:space="0" w:color="auto"/>
      </w:divBdr>
    </w:div>
    <w:div w:id="430859623">
      <w:bodyDiv w:val="1"/>
      <w:marLeft w:val="0"/>
      <w:marRight w:val="0"/>
      <w:marTop w:val="0"/>
      <w:marBottom w:val="0"/>
      <w:divBdr>
        <w:top w:val="none" w:sz="0" w:space="0" w:color="auto"/>
        <w:left w:val="none" w:sz="0" w:space="0" w:color="auto"/>
        <w:bottom w:val="none" w:sz="0" w:space="0" w:color="auto"/>
        <w:right w:val="none" w:sz="0" w:space="0" w:color="auto"/>
      </w:divBdr>
    </w:div>
    <w:div w:id="435367196">
      <w:bodyDiv w:val="1"/>
      <w:marLeft w:val="0"/>
      <w:marRight w:val="0"/>
      <w:marTop w:val="0"/>
      <w:marBottom w:val="0"/>
      <w:divBdr>
        <w:top w:val="none" w:sz="0" w:space="0" w:color="auto"/>
        <w:left w:val="none" w:sz="0" w:space="0" w:color="auto"/>
        <w:bottom w:val="none" w:sz="0" w:space="0" w:color="auto"/>
        <w:right w:val="none" w:sz="0" w:space="0" w:color="auto"/>
      </w:divBdr>
    </w:div>
    <w:div w:id="435441048">
      <w:bodyDiv w:val="1"/>
      <w:marLeft w:val="0"/>
      <w:marRight w:val="0"/>
      <w:marTop w:val="0"/>
      <w:marBottom w:val="0"/>
      <w:divBdr>
        <w:top w:val="none" w:sz="0" w:space="0" w:color="auto"/>
        <w:left w:val="none" w:sz="0" w:space="0" w:color="auto"/>
        <w:bottom w:val="none" w:sz="0" w:space="0" w:color="auto"/>
        <w:right w:val="none" w:sz="0" w:space="0" w:color="auto"/>
      </w:divBdr>
    </w:div>
    <w:div w:id="439686388">
      <w:bodyDiv w:val="1"/>
      <w:marLeft w:val="0"/>
      <w:marRight w:val="0"/>
      <w:marTop w:val="0"/>
      <w:marBottom w:val="0"/>
      <w:divBdr>
        <w:top w:val="none" w:sz="0" w:space="0" w:color="auto"/>
        <w:left w:val="none" w:sz="0" w:space="0" w:color="auto"/>
        <w:bottom w:val="none" w:sz="0" w:space="0" w:color="auto"/>
        <w:right w:val="none" w:sz="0" w:space="0" w:color="auto"/>
      </w:divBdr>
    </w:div>
    <w:div w:id="481776878">
      <w:bodyDiv w:val="1"/>
      <w:marLeft w:val="0"/>
      <w:marRight w:val="0"/>
      <w:marTop w:val="0"/>
      <w:marBottom w:val="0"/>
      <w:divBdr>
        <w:top w:val="none" w:sz="0" w:space="0" w:color="auto"/>
        <w:left w:val="none" w:sz="0" w:space="0" w:color="auto"/>
        <w:bottom w:val="none" w:sz="0" w:space="0" w:color="auto"/>
        <w:right w:val="none" w:sz="0" w:space="0" w:color="auto"/>
      </w:divBdr>
    </w:div>
    <w:div w:id="485632786">
      <w:bodyDiv w:val="1"/>
      <w:marLeft w:val="0"/>
      <w:marRight w:val="0"/>
      <w:marTop w:val="0"/>
      <w:marBottom w:val="0"/>
      <w:divBdr>
        <w:top w:val="none" w:sz="0" w:space="0" w:color="auto"/>
        <w:left w:val="none" w:sz="0" w:space="0" w:color="auto"/>
        <w:bottom w:val="none" w:sz="0" w:space="0" w:color="auto"/>
        <w:right w:val="none" w:sz="0" w:space="0" w:color="auto"/>
      </w:divBdr>
    </w:div>
    <w:div w:id="487750177">
      <w:bodyDiv w:val="1"/>
      <w:marLeft w:val="0"/>
      <w:marRight w:val="0"/>
      <w:marTop w:val="0"/>
      <w:marBottom w:val="0"/>
      <w:divBdr>
        <w:top w:val="none" w:sz="0" w:space="0" w:color="auto"/>
        <w:left w:val="none" w:sz="0" w:space="0" w:color="auto"/>
        <w:bottom w:val="none" w:sz="0" w:space="0" w:color="auto"/>
        <w:right w:val="none" w:sz="0" w:space="0" w:color="auto"/>
      </w:divBdr>
    </w:div>
    <w:div w:id="489449810">
      <w:bodyDiv w:val="1"/>
      <w:marLeft w:val="0"/>
      <w:marRight w:val="0"/>
      <w:marTop w:val="0"/>
      <w:marBottom w:val="0"/>
      <w:divBdr>
        <w:top w:val="none" w:sz="0" w:space="0" w:color="auto"/>
        <w:left w:val="none" w:sz="0" w:space="0" w:color="auto"/>
        <w:bottom w:val="none" w:sz="0" w:space="0" w:color="auto"/>
        <w:right w:val="none" w:sz="0" w:space="0" w:color="auto"/>
      </w:divBdr>
    </w:div>
    <w:div w:id="491680195">
      <w:bodyDiv w:val="1"/>
      <w:marLeft w:val="0"/>
      <w:marRight w:val="0"/>
      <w:marTop w:val="0"/>
      <w:marBottom w:val="0"/>
      <w:divBdr>
        <w:top w:val="none" w:sz="0" w:space="0" w:color="auto"/>
        <w:left w:val="none" w:sz="0" w:space="0" w:color="auto"/>
        <w:bottom w:val="none" w:sz="0" w:space="0" w:color="auto"/>
        <w:right w:val="none" w:sz="0" w:space="0" w:color="auto"/>
      </w:divBdr>
    </w:div>
    <w:div w:id="496697486">
      <w:bodyDiv w:val="1"/>
      <w:marLeft w:val="0"/>
      <w:marRight w:val="0"/>
      <w:marTop w:val="0"/>
      <w:marBottom w:val="0"/>
      <w:divBdr>
        <w:top w:val="none" w:sz="0" w:space="0" w:color="auto"/>
        <w:left w:val="none" w:sz="0" w:space="0" w:color="auto"/>
        <w:bottom w:val="none" w:sz="0" w:space="0" w:color="auto"/>
        <w:right w:val="none" w:sz="0" w:space="0" w:color="auto"/>
      </w:divBdr>
    </w:div>
    <w:div w:id="503086382">
      <w:bodyDiv w:val="1"/>
      <w:marLeft w:val="0"/>
      <w:marRight w:val="0"/>
      <w:marTop w:val="0"/>
      <w:marBottom w:val="0"/>
      <w:divBdr>
        <w:top w:val="none" w:sz="0" w:space="0" w:color="auto"/>
        <w:left w:val="none" w:sz="0" w:space="0" w:color="auto"/>
        <w:bottom w:val="none" w:sz="0" w:space="0" w:color="auto"/>
        <w:right w:val="none" w:sz="0" w:space="0" w:color="auto"/>
      </w:divBdr>
    </w:div>
    <w:div w:id="511844567">
      <w:bodyDiv w:val="1"/>
      <w:marLeft w:val="0"/>
      <w:marRight w:val="0"/>
      <w:marTop w:val="0"/>
      <w:marBottom w:val="0"/>
      <w:divBdr>
        <w:top w:val="none" w:sz="0" w:space="0" w:color="auto"/>
        <w:left w:val="none" w:sz="0" w:space="0" w:color="auto"/>
        <w:bottom w:val="none" w:sz="0" w:space="0" w:color="auto"/>
        <w:right w:val="none" w:sz="0" w:space="0" w:color="auto"/>
      </w:divBdr>
    </w:div>
    <w:div w:id="517431609">
      <w:bodyDiv w:val="1"/>
      <w:marLeft w:val="0"/>
      <w:marRight w:val="0"/>
      <w:marTop w:val="0"/>
      <w:marBottom w:val="0"/>
      <w:divBdr>
        <w:top w:val="none" w:sz="0" w:space="0" w:color="auto"/>
        <w:left w:val="none" w:sz="0" w:space="0" w:color="auto"/>
        <w:bottom w:val="none" w:sz="0" w:space="0" w:color="auto"/>
        <w:right w:val="none" w:sz="0" w:space="0" w:color="auto"/>
      </w:divBdr>
    </w:div>
    <w:div w:id="528683834">
      <w:bodyDiv w:val="1"/>
      <w:marLeft w:val="0"/>
      <w:marRight w:val="0"/>
      <w:marTop w:val="0"/>
      <w:marBottom w:val="0"/>
      <w:divBdr>
        <w:top w:val="none" w:sz="0" w:space="0" w:color="auto"/>
        <w:left w:val="none" w:sz="0" w:space="0" w:color="auto"/>
        <w:bottom w:val="none" w:sz="0" w:space="0" w:color="auto"/>
        <w:right w:val="none" w:sz="0" w:space="0" w:color="auto"/>
      </w:divBdr>
    </w:div>
    <w:div w:id="533083776">
      <w:bodyDiv w:val="1"/>
      <w:marLeft w:val="0"/>
      <w:marRight w:val="0"/>
      <w:marTop w:val="0"/>
      <w:marBottom w:val="0"/>
      <w:divBdr>
        <w:top w:val="none" w:sz="0" w:space="0" w:color="auto"/>
        <w:left w:val="none" w:sz="0" w:space="0" w:color="auto"/>
        <w:bottom w:val="none" w:sz="0" w:space="0" w:color="auto"/>
        <w:right w:val="none" w:sz="0" w:space="0" w:color="auto"/>
      </w:divBdr>
    </w:div>
    <w:div w:id="537864803">
      <w:bodyDiv w:val="1"/>
      <w:marLeft w:val="0"/>
      <w:marRight w:val="0"/>
      <w:marTop w:val="0"/>
      <w:marBottom w:val="0"/>
      <w:divBdr>
        <w:top w:val="none" w:sz="0" w:space="0" w:color="auto"/>
        <w:left w:val="none" w:sz="0" w:space="0" w:color="auto"/>
        <w:bottom w:val="none" w:sz="0" w:space="0" w:color="auto"/>
        <w:right w:val="none" w:sz="0" w:space="0" w:color="auto"/>
      </w:divBdr>
    </w:div>
    <w:div w:id="539823460">
      <w:bodyDiv w:val="1"/>
      <w:marLeft w:val="0"/>
      <w:marRight w:val="0"/>
      <w:marTop w:val="0"/>
      <w:marBottom w:val="0"/>
      <w:divBdr>
        <w:top w:val="none" w:sz="0" w:space="0" w:color="auto"/>
        <w:left w:val="none" w:sz="0" w:space="0" w:color="auto"/>
        <w:bottom w:val="none" w:sz="0" w:space="0" w:color="auto"/>
        <w:right w:val="none" w:sz="0" w:space="0" w:color="auto"/>
      </w:divBdr>
    </w:div>
    <w:div w:id="555705432">
      <w:bodyDiv w:val="1"/>
      <w:marLeft w:val="0"/>
      <w:marRight w:val="0"/>
      <w:marTop w:val="0"/>
      <w:marBottom w:val="0"/>
      <w:divBdr>
        <w:top w:val="none" w:sz="0" w:space="0" w:color="auto"/>
        <w:left w:val="none" w:sz="0" w:space="0" w:color="auto"/>
        <w:bottom w:val="none" w:sz="0" w:space="0" w:color="auto"/>
        <w:right w:val="none" w:sz="0" w:space="0" w:color="auto"/>
      </w:divBdr>
    </w:div>
    <w:div w:id="567809180">
      <w:bodyDiv w:val="1"/>
      <w:marLeft w:val="0"/>
      <w:marRight w:val="0"/>
      <w:marTop w:val="0"/>
      <w:marBottom w:val="0"/>
      <w:divBdr>
        <w:top w:val="none" w:sz="0" w:space="0" w:color="auto"/>
        <w:left w:val="none" w:sz="0" w:space="0" w:color="auto"/>
        <w:bottom w:val="none" w:sz="0" w:space="0" w:color="auto"/>
        <w:right w:val="none" w:sz="0" w:space="0" w:color="auto"/>
      </w:divBdr>
    </w:div>
    <w:div w:id="569195679">
      <w:bodyDiv w:val="1"/>
      <w:marLeft w:val="0"/>
      <w:marRight w:val="0"/>
      <w:marTop w:val="0"/>
      <w:marBottom w:val="0"/>
      <w:divBdr>
        <w:top w:val="none" w:sz="0" w:space="0" w:color="auto"/>
        <w:left w:val="none" w:sz="0" w:space="0" w:color="auto"/>
        <w:bottom w:val="none" w:sz="0" w:space="0" w:color="auto"/>
        <w:right w:val="none" w:sz="0" w:space="0" w:color="auto"/>
      </w:divBdr>
    </w:div>
    <w:div w:id="578444821">
      <w:bodyDiv w:val="1"/>
      <w:marLeft w:val="0"/>
      <w:marRight w:val="0"/>
      <w:marTop w:val="0"/>
      <w:marBottom w:val="0"/>
      <w:divBdr>
        <w:top w:val="none" w:sz="0" w:space="0" w:color="auto"/>
        <w:left w:val="none" w:sz="0" w:space="0" w:color="auto"/>
        <w:bottom w:val="none" w:sz="0" w:space="0" w:color="auto"/>
        <w:right w:val="none" w:sz="0" w:space="0" w:color="auto"/>
      </w:divBdr>
    </w:div>
    <w:div w:id="599993661">
      <w:bodyDiv w:val="1"/>
      <w:marLeft w:val="0"/>
      <w:marRight w:val="0"/>
      <w:marTop w:val="0"/>
      <w:marBottom w:val="0"/>
      <w:divBdr>
        <w:top w:val="none" w:sz="0" w:space="0" w:color="auto"/>
        <w:left w:val="none" w:sz="0" w:space="0" w:color="auto"/>
        <w:bottom w:val="none" w:sz="0" w:space="0" w:color="auto"/>
        <w:right w:val="none" w:sz="0" w:space="0" w:color="auto"/>
      </w:divBdr>
    </w:div>
    <w:div w:id="630328193">
      <w:bodyDiv w:val="1"/>
      <w:marLeft w:val="0"/>
      <w:marRight w:val="0"/>
      <w:marTop w:val="0"/>
      <w:marBottom w:val="0"/>
      <w:divBdr>
        <w:top w:val="none" w:sz="0" w:space="0" w:color="auto"/>
        <w:left w:val="none" w:sz="0" w:space="0" w:color="auto"/>
        <w:bottom w:val="none" w:sz="0" w:space="0" w:color="auto"/>
        <w:right w:val="none" w:sz="0" w:space="0" w:color="auto"/>
      </w:divBdr>
    </w:div>
    <w:div w:id="649864111">
      <w:bodyDiv w:val="1"/>
      <w:marLeft w:val="0"/>
      <w:marRight w:val="0"/>
      <w:marTop w:val="0"/>
      <w:marBottom w:val="0"/>
      <w:divBdr>
        <w:top w:val="none" w:sz="0" w:space="0" w:color="auto"/>
        <w:left w:val="none" w:sz="0" w:space="0" w:color="auto"/>
        <w:bottom w:val="none" w:sz="0" w:space="0" w:color="auto"/>
        <w:right w:val="none" w:sz="0" w:space="0" w:color="auto"/>
      </w:divBdr>
    </w:div>
    <w:div w:id="659308360">
      <w:bodyDiv w:val="1"/>
      <w:marLeft w:val="0"/>
      <w:marRight w:val="0"/>
      <w:marTop w:val="0"/>
      <w:marBottom w:val="0"/>
      <w:divBdr>
        <w:top w:val="none" w:sz="0" w:space="0" w:color="auto"/>
        <w:left w:val="none" w:sz="0" w:space="0" w:color="auto"/>
        <w:bottom w:val="none" w:sz="0" w:space="0" w:color="auto"/>
        <w:right w:val="none" w:sz="0" w:space="0" w:color="auto"/>
      </w:divBdr>
    </w:div>
    <w:div w:id="671376548">
      <w:bodyDiv w:val="1"/>
      <w:marLeft w:val="0"/>
      <w:marRight w:val="0"/>
      <w:marTop w:val="0"/>
      <w:marBottom w:val="0"/>
      <w:divBdr>
        <w:top w:val="none" w:sz="0" w:space="0" w:color="auto"/>
        <w:left w:val="none" w:sz="0" w:space="0" w:color="auto"/>
        <w:bottom w:val="none" w:sz="0" w:space="0" w:color="auto"/>
        <w:right w:val="none" w:sz="0" w:space="0" w:color="auto"/>
      </w:divBdr>
    </w:div>
    <w:div w:id="673144652">
      <w:bodyDiv w:val="1"/>
      <w:marLeft w:val="0"/>
      <w:marRight w:val="0"/>
      <w:marTop w:val="0"/>
      <w:marBottom w:val="0"/>
      <w:divBdr>
        <w:top w:val="none" w:sz="0" w:space="0" w:color="auto"/>
        <w:left w:val="none" w:sz="0" w:space="0" w:color="auto"/>
        <w:bottom w:val="none" w:sz="0" w:space="0" w:color="auto"/>
        <w:right w:val="none" w:sz="0" w:space="0" w:color="auto"/>
      </w:divBdr>
    </w:div>
    <w:div w:id="676465749">
      <w:bodyDiv w:val="1"/>
      <w:marLeft w:val="0"/>
      <w:marRight w:val="0"/>
      <w:marTop w:val="0"/>
      <w:marBottom w:val="0"/>
      <w:divBdr>
        <w:top w:val="none" w:sz="0" w:space="0" w:color="auto"/>
        <w:left w:val="none" w:sz="0" w:space="0" w:color="auto"/>
        <w:bottom w:val="none" w:sz="0" w:space="0" w:color="auto"/>
        <w:right w:val="none" w:sz="0" w:space="0" w:color="auto"/>
      </w:divBdr>
    </w:div>
    <w:div w:id="677661536">
      <w:bodyDiv w:val="1"/>
      <w:marLeft w:val="0"/>
      <w:marRight w:val="0"/>
      <w:marTop w:val="0"/>
      <w:marBottom w:val="0"/>
      <w:divBdr>
        <w:top w:val="none" w:sz="0" w:space="0" w:color="auto"/>
        <w:left w:val="none" w:sz="0" w:space="0" w:color="auto"/>
        <w:bottom w:val="none" w:sz="0" w:space="0" w:color="auto"/>
        <w:right w:val="none" w:sz="0" w:space="0" w:color="auto"/>
      </w:divBdr>
    </w:div>
    <w:div w:id="685670035">
      <w:bodyDiv w:val="1"/>
      <w:marLeft w:val="0"/>
      <w:marRight w:val="0"/>
      <w:marTop w:val="0"/>
      <w:marBottom w:val="0"/>
      <w:divBdr>
        <w:top w:val="none" w:sz="0" w:space="0" w:color="auto"/>
        <w:left w:val="none" w:sz="0" w:space="0" w:color="auto"/>
        <w:bottom w:val="none" w:sz="0" w:space="0" w:color="auto"/>
        <w:right w:val="none" w:sz="0" w:space="0" w:color="auto"/>
      </w:divBdr>
    </w:div>
    <w:div w:id="690302260">
      <w:bodyDiv w:val="1"/>
      <w:marLeft w:val="0"/>
      <w:marRight w:val="0"/>
      <w:marTop w:val="0"/>
      <w:marBottom w:val="0"/>
      <w:divBdr>
        <w:top w:val="none" w:sz="0" w:space="0" w:color="auto"/>
        <w:left w:val="none" w:sz="0" w:space="0" w:color="auto"/>
        <w:bottom w:val="none" w:sz="0" w:space="0" w:color="auto"/>
        <w:right w:val="none" w:sz="0" w:space="0" w:color="auto"/>
      </w:divBdr>
    </w:div>
    <w:div w:id="704911691">
      <w:bodyDiv w:val="1"/>
      <w:marLeft w:val="0"/>
      <w:marRight w:val="0"/>
      <w:marTop w:val="0"/>
      <w:marBottom w:val="0"/>
      <w:divBdr>
        <w:top w:val="none" w:sz="0" w:space="0" w:color="auto"/>
        <w:left w:val="none" w:sz="0" w:space="0" w:color="auto"/>
        <w:bottom w:val="none" w:sz="0" w:space="0" w:color="auto"/>
        <w:right w:val="none" w:sz="0" w:space="0" w:color="auto"/>
      </w:divBdr>
    </w:div>
    <w:div w:id="710225525">
      <w:bodyDiv w:val="1"/>
      <w:marLeft w:val="0"/>
      <w:marRight w:val="0"/>
      <w:marTop w:val="0"/>
      <w:marBottom w:val="0"/>
      <w:divBdr>
        <w:top w:val="none" w:sz="0" w:space="0" w:color="auto"/>
        <w:left w:val="none" w:sz="0" w:space="0" w:color="auto"/>
        <w:bottom w:val="none" w:sz="0" w:space="0" w:color="auto"/>
        <w:right w:val="none" w:sz="0" w:space="0" w:color="auto"/>
      </w:divBdr>
    </w:div>
    <w:div w:id="711612127">
      <w:bodyDiv w:val="1"/>
      <w:marLeft w:val="0"/>
      <w:marRight w:val="0"/>
      <w:marTop w:val="0"/>
      <w:marBottom w:val="0"/>
      <w:divBdr>
        <w:top w:val="none" w:sz="0" w:space="0" w:color="auto"/>
        <w:left w:val="none" w:sz="0" w:space="0" w:color="auto"/>
        <w:bottom w:val="none" w:sz="0" w:space="0" w:color="auto"/>
        <w:right w:val="none" w:sz="0" w:space="0" w:color="auto"/>
      </w:divBdr>
    </w:div>
    <w:div w:id="718289396">
      <w:bodyDiv w:val="1"/>
      <w:marLeft w:val="0"/>
      <w:marRight w:val="0"/>
      <w:marTop w:val="0"/>
      <w:marBottom w:val="0"/>
      <w:divBdr>
        <w:top w:val="none" w:sz="0" w:space="0" w:color="auto"/>
        <w:left w:val="none" w:sz="0" w:space="0" w:color="auto"/>
        <w:bottom w:val="none" w:sz="0" w:space="0" w:color="auto"/>
        <w:right w:val="none" w:sz="0" w:space="0" w:color="auto"/>
      </w:divBdr>
    </w:div>
    <w:div w:id="719212231">
      <w:bodyDiv w:val="1"/>
      <w:marLeft w:val="0"/>
      <w:marRight w:val="0"/>
      <w:marTop w:val="0"/>
      <w:marBottom w:val="0"/>
      <w:divBdr>
        <w:top w:val="none" w:sz="0" w:space="0" w:color="auto"/>
        <w:left w:val="none" w:sz="0" w:space="0" w:color="auto"/>
        <w:bottom w:val="none" w:sz="0" w:space="0" w:color="auto"/>
        <w:right w:val="none" w:sz="0" w:space="0" w:color="auto"/>
      </w:divBdr>
    </w:div>
    <w:div w:id="738944973">
      <w:bodyDiv w:val="1"/>
      <w:marLeft w:val="0"/>
      <w:marRight w:val="0"/>
      <w:marTop w:val="0"/>
      <w:marBottom w:val="0"/>
      <w:divBdr>
        <w:top w:val="none" w:sz="0" w:space="0" w:color="auto"/>
        <w:left w:val="none" w:sz="0" w:space="0" w:color="auto"/>
        <w:bottom w:val="none" w:sz="0" w:space="0" w:color="auto"/>
        <w:right w:val="none" w:sz="0" w:space="0" w:color="auto"/>
      </w:divBdr>
    </w:div>
    <w:div w:id="751240813">
      <w:bodyDiv w:val="1"/>
      <w:marLeft w:val="0"/>
      <w:marRight w:val="0"/>
      <w:marTop w:val="0"/>
      <w:marBottom w:val="0"/>
      <w:divBdr>
        <w:top w:val="none" w:sz="0" w:space="0" w:color="auto"/>
        <w:left w:val="none" w:sz="0" w:space="0" w:color="auto"/>
        <w:bottom w:val="none" w:sz="0" w:space="0" w:color="auto"/>
        <w:right w:val="none" w:sz="0" w:space="0" w:color="auto"/>
      </w:divBdr>
    </w:div>
    <w:div w:id="803619170">
      <w:bodyDiv w:val="1"/>
      <w:marLeft w:val="0"/>
      <w:marRight w:val="0"/>
      <w:marTop w:val="0"/>
      <w:marBottom w:val="0"/>
      <w:divBdr>
        <w:top w:val="none" w:sz="0" w:space="0" w:color="auto"/>
        <w:left w:val="none" w:sz="0" w:space="0" w:color="auto"/>
        <w:bottom w:val="none" w:sz="0" w:space="0" w:color="auto"/>
        <w:right w:val="none" w:sz="0" w:space="0" w:color="auto"/>
      </w:divBdr>
    </w:div>
    <w:div w:id="810370778">
      <w:bodyDiv w:val="1"/>
      <w:marLeft w:val="0"/>
      <w:marRight w:val="0"/>
      <w:marTop w:val="0"/>
      <w:marBottom w:val="0"/>
      <w:divBdr>
        <w:top w:val="none" w:sz="0" w:space="0" w:color="auto"/>
        <w:left w:val="none" w:sz="0" w:space="0" w:color="auto"/>
        <w:bottom w:val="none" w:sz="0" w:space="0" w:color="auto"/>
        <w:right w:val="none" w:sz="0" w:space="0" w:color="auto"/>
      </w:divBdr>
    </w:div>
    <w:div w:id="820970106">
      <w:bodyDiv w:val="1"/>
      <w:marLeft w:val="0"/>
      <w:marRight w:val="0"/>
      <w:marTop w:val="0"/>
      <w:marBottom w:val="0"/>
      <w:divBdr>
        <w:top w:val="none" w:sz="0" w:space="0" w:color="auto"/>
        <w:left w:val="none" w:sz="0" w:space="0" w:color="auto"/>
        <w:bottom w:val="none" w:sz="0" w:space="0" w:color="auto"/>
        <w:right w:val="none" w:sz="0" w:space="0" w:color="auto"/>
      </w:divBdr>
    </w:div>
    <w:div w:id="823743234">
      <w:bodyDiv w:val="1"/>
      <w:marLeft w:val="0"/>
      <w:marRight w:val="0"/>
      <w:marTop w:val="0"/>
      <w:marBottom w:val="0"/>
      <w:divBdr>
        <w:top w:val="none" w:sz="0" w:space="0" w:color="auto"/>
        <w:left w:val="none" w:sz="0" w:space="0" w:color="auto"/>
        <w:bottom w:val="none" w:sz="0" w:space="0" w:color="auto"/>
        <w:right w:val="none" w:sz="0" w:space="0" w:color="auto"/>
      </w:divBdr>
    </w:div>
    <w:div w:id="839151444">
      <w:bodyDiv w:val="1"/>
      <w:marLeft w:val="0"/>
      <w:marRight w:val="0"/>
      <w:marTop w:val="0"/>
      <w:marBottom w:val="0"/>
      <w:divBdr>
        <w:top w:val="none" w:sz="0" w:space="0" w:color="auto"/>
        <w:left w:val="none" w:sz="0" w:space="0" w:color="auto"/>
        <w:bottom w:val="none" w:sz="0" w:space="0" w:color="auto"/>
        <w:right w:val="none" w:sz="0" w:space="0" w:color="auto"/>
      </w:divBdr>
    </w:div>
    <w:div w:id="876166476">
      <w:bodyDiv w:val="1"/>
      <w:marLeft w:val="0"/>
      <w:marRight w:val="0"/>
      <w:marTop w:val="0"/>
      <w:marBottom w:val="0"/>
      <w:divBdr>
        <w:top w:val="none" w:sz="0" w:space="0" w:color="auto"/>
        <w:left w:val="none" w:sz="0" w:space="0" w:color="auto"/>
        <w:bottom w:val="none" w:sz="0" w:space="0" w:color="auto"/>
        <w:right w:val="none" w:sz="0" w:space="0" w:color="auto"/>
      </w:divBdr>
    </w:div>
    <w:div w:id="910698697">
      <w:bodyDiv w:val="1"/>
      <w:marLeft w:val="0"/>
      <w:marRight w:val="0"/>
      <w:marTop w:val="0"/>
      <w:marBottom w:val="0"/>
      <w:divBdr>
        <w:top w:val="none" w:sz="0" w:space="0" w:color="auto"/>
        <w:left w:val="none" w:sz="0" w:space="0" w:color="auto"/>
        <w:bottom w:val="none" w:sz="0" w:space="0" w:color="auto"/>
        <w:right w:val="none" w:sz="0" w:space="0" w:color="auto"/>
      </w:divBdr>
    </w:div>
    <w:div w:id="915475142">
      <w:bodyDiv w:val="1"/>
      <w:marLeft w:val="0"/>
      <w:marRight w:val="0"/>
      <w:marTop w:val="0"/>
      <w:marBottom w:val="0"/>
      <w:divBdr>
        <w:top w:val="none" w:sz="0" w:space="0" w:color="auto"/>
        <w:left w:val="none" w:sz="0" w:space="0" w:color="auto"/>
        <w:bottom w:val="none" w:sz="0" w:space="0" w:color="auto"/>
        <w:right w:val="none" w:sz="0" w:space="0" w:color="auto"/>
      </w:divBdr>
    </w:div>
    <w:div w:id="920524655">
      <w:bodyDiv w:val="1"/>
      <w:marLeft w:val="0"/>
      <w:marRight w:val="0"/>
      <w:marTop w:val="0"/>
      <w:marBottom w:val="0"/>
      <w:divBdr>
        <w:top w:val="none" w:sz="0" w:space="0" w:color="auto"/>
        <w:left w:val="none" w:sz="0" w:space="0" w:color="auto"/>
        <w:bottom w:val="none" w:sz="0" w:space="0" w:color="auto"/>
        <w:right w:val="none" w:sz="0" w:space="0" w:color="auto"/>
      </w:divBdr>
    </w:div>
    <w:div w:id="941180463">
      <w:bodyDiv w:val="1"/>
      <w:marLeft w:val="0"/>
      <w:marRight w:val="0"/>
      <w:marTop w:val="0"/>
      <w:marBottom w:val="0"/>
      <w:divBdr>
        <w:top w:val="none" w:sz="0" w:space="0" w:color="auto"/>
        <w:left w:val="none" w:sz="0" w:space="0" w:color="auto"/>
        <w:bottom w:val="none" w:sz="0" w:space="0" w:color="auto"/>
        <w:right w:val="none" w:sz="0" w:space="0" w:color="auto"/>
      </w:divBdr>
    </w:div>
    <w:div w:id="953366464">
      <w:bodyDiv w:val="1"/>
      <w:marLeft w:val="0"/>
      <w:marRight w:val="0"/>
      <w:marTop w:val="0"/>
      <w:marBottom w:val="0"/>
      <w:divBdr>
        <w:top w:val="none" w:sz="0" w:space="0" w:color="auto"/>
        <w:left w:val="none" w:sz="0" w:space="0" w:color="auto"/>
        <w:bottom w:val="none" w:sz="0" w:space="0" w:color="auto"/>
        <w:right w:val="none" w:sz="0" w:space="0" w:color="auto"/>
      </w:divBdr>
    </w:div>
    <w:div w:id="955059991">
      <w:bodyDiv w:val="1"/>
      <w:marLeft w:val="0"/>
      <w:marRight w:val="0"/>
      <w:marTop w:val="0"/>
      <w:marBottom w:val="0"/>
      <w:divBdr>
        <w:top w:val="none" w:sz="0" w:space="0" w:color="auto"/>
        <w:left w:val="none" w:sz="0" w:space="0" w:color="auto"/>
        <w:bottom w:val="none" w:sz="0" w:space="0" w:color="auto"/>
        <w:right w:val="none" w:sz="0" w:space="0" w:color="auto"/>
      </w:divBdr>
    </w:div>
    <w:div w:id="956059107">
      <w:bodyDiv w:val="1"/>
      <w:marLeft w:val="0"/>
      <w:marRight w:val="0"/>
      <w:marTop w:val="0"/>
      <w:marBottom w:val="0"/>
      <w:divBdr>
        <w:top w:val="none" w:sz="0" w:space="0" w:color="auto"/>
        <w:left w:val="none" w:sz="0" w:space="0" w:color="auto"/>
        <w:bottom w:val="none" w:sz="0" w:space="0" w:color="auto"/>
        <w:right w:val="none" w:sz="0" w:space="0" w:color="auto"/>
      </w:divBdr>
    </w:div>
    <w:div w:id="960841197">
      <w:bodyDiv w:val="1"/>
      <w:marLeft w:val="0"/>
      <w:marRight w:val="0"/>
      <w:marTop w:val="0"/>
      <w:marBottom w:val="0"/>
      <w:divBdr>
        <w:top w:val="none" w:sz="0" w:space="0" w:color="auto"/>
        <w:left w:val="none" w:sz="0" w:space="0" w:color="auto"/>
        <w:bottom w:val="none" w:sz="0" w:space="0" w:color="auto"/>
        <w:right w:val="none" w:sz="0" w:space="0" w:color="auto"/>
      </w:divBdr>
    </w:div>
    <w:div w:id="962467423">
      <w:bodyDiv w:val="1"/>
      <w:marLeft w:val="0"/>
      <w:marRight w:val="0"/>
      <w:marTop w:val="0"/>
      <w:marBottom w:val="0"/>
      <w:divBdr>
        <w:top w:val="none" w:sz="0" w:space="0" w:color="auto"/>
        <w:left w:val="none" w:sz="0" w:space="0" w:color="auto"/>
        <w:bottom w:val="none" w:sz="0" w:space="0" w:color="auto"/>
        <w:right w:val="none" w:sz="0" w:space="0" w:color="auto"/>
      </w:divBdr>
    </w:div>
    <w:div w:id="969096090">
      <w:bodyDiv w:val="1"/>
      <w:marLeft w:val="0"/>
      <w:marRight w:val="0"/>
      <w:marTop w:val="0"/>
      <w:marBottom w:val="0"/>
      <w:divBdr>
        <w:top w:val="none" w:sz="0" w:space="0" w:color="auto"/>
        <w:left w:val="none" w:sz="0" w:space="0" w:color="auto"/>
        <w:bottom w:val="none" w:sz="0" w:space="0" w:color="auto"/>
        <w:right w:val="none" w:sz="0" w:space="0" w:color="auto"/>
      </w:divBdr>
    </w:div>
    <w:div w:id="973674743">
      <w:bodyDiv w:val="1"/>
      <w:marLeft w:val="0"/>
      <w:marRight w:val="0"/>
      <w:marTop w:val="0"/>
      <w:marBottom w:val="0"/>
      <w:divBdr>
        <w:top w:val="none" w:sz="0" w:space="0" w:color="auto"/>
        <w:left w:val="none" w:sz="0" w:space="0" w:color="auto"/>
        <w:bottom w:val="none" w:sz="0" w:space="0" w:color="auto"/>
        <w:right w:val="none" w:sz="0" w:space="0" w:color="auto"/>
      </w:divBdr>
    </w:div>
    <w:div w:id="974290801">
      <w:bodyDiv w:val="1"/>
      <w:marLeft w:val="0"/>
      <w:marRight w:val="0"/>
      <w:marTop w:val="0"/>
      <w:marBottom w:val="0"/>
      <w:divBdr>
        <w:top w:val="none" w:sz="0" w:space="0" w:color="auto"/>
        <w:left w:val="none" w:sz="0" w:space="0" w:color="auto"/>
        <w:bottom w:val="none" w:sz="0" w:space="0" w:color="auto"/>
        <w:right w:val="none" w:sz="0" w:space="0" w:color="auto"/>
      </w:divBdr>
    </w:div>
    <w:div w:id="975987456">
      <w:bodyDiv w:val="1"/>
      <w:marLeft w:val="0"/>
      <w:marRight w:val="0"/>
      <w:marTop w:val="0"/>
      <w:marBottom w:val="0"/>
      <w:divBdr>
        <w:top w:val="none" w:sz="0" w:space="0" w:color="auto"/>
        <w:left w:val="none" w:sz="0" w:space="0" w:color="auto"/>
        <w:bottom w:val="none" w:sz="0" w:space="0" w:color="auto"/>
        <w:right w:val="none" w:sz="0" w:space="0" w:color="auto"/>
      </w:divBdr>
    </w:div>
    <w:div w:id="977338936">
      <w:bodyDiv w:val="1"/>
      <w:marLeft w:val="0"/>
      <w:marRight w:val="0"/>
      <w:marTop w:val="0"/>
      <w:marBottom w:val="0"/>
      <w:divBdr>
        <w:top w:val="none" w:sz="0" w:space="0" w:color="auto"/>
        <w:left w:val="none" w:sz="0" w:space="0" w:color="auto"/>
        <w:bottom w:val="none" w:sz="0" w:space="0" w:color="auto"/>
        <w:right w:val="none" w:sz="0" w:space="0" w:color="auto"/>
      </w:divBdr>
    </w:div>
    <w:div w:id="978263875">
      <w:bodyDiv w:val="1"/>
      <w:marLeft w:val="0"/>
      <w:marRight w:val="0"/>
      <w:marTop w:val="0"/>
      <w:marBottom w:val="0"/>
      <w:divBdr>
        <w:top w:val="none" w:sz="0" w:space="0" w:color="auto"/>
        <w:left w:val="none" w:sz="0" w:space="0" w:color="auto"/>
        <w:bottom w:val="none" w:sz="0" w:space="0" w:color="auto"/>
        <w:right w:val="none" w:sz="0" w:space="0" w:color="auto"/>
      </w:divBdr>
    </w:div>
    <w:div w:id="989557750">
      <w:bodyDiv w:val="1"/>
      <w:marLeft w:val="0"/>
      <w:marRight w:val="0"/>
      <w:marTop w:val="0"/>
      <w:marBottom w:val="0"/>
      <w:divBdr>
        <w:top w:val="none" w:sz="0" w:space="0" w:color="auto"/>
        <w:left w:val="none" w:sz="0" w:space="0" w:color="auto"/>
        <w:bottom w:val="none" w:sz="0" w:space="0" w:color="auto"/>
        <w:right w:val="none" w:sz="0" w:space="0" w:color="auto"/>
      </w:divBdr>
    </w:div>
    <w:div w:id="992562171">
      <w:bodyDiv w:val="1"/>
      <w:marLeft w:val="0"/>
      <w:marRight w:val="0"/>
      <w:marTop w:val="0"/>
      <w:marBottom w:val="0"/>
      <w:divBdr>
        <w:top w:val="none" w:sz="0" w:space="0" w:color="auto"/>
        <w:left w:val="none" w:sz="0" w:space="0" w:color="auto"/>
        <w:bottom w:val="none" w:sz="0" w:space="0" w:color="auto"/>
        <w:right w:val="none" w:sz="0" w:space="0" w:color="auto"/>
      </w:divBdr>
    </w:div>
    <w:div w:id="998772766">
      <w:bodyDiv w:val="1"/>
      <w:marLeft w:val="0"/>
      <w:marRight w:val="0"/>
      <w:marTop w:val="0"/>
      <w:marBottom w:val="0"/>
      <w:divBdr>
        <w:top w:val="none" w:sz="0" w:space="0" w:color="auto"/>
        <w:left w:val="none" w:sz="0" w:space="0" w:color="auto"/>
        <w:bottom w:val="none" w:sz="0" w:space="0" w:color="auto"/>
        <w:right w:val="none" w:sz="0" w:space="0" w:color="auto"/>
      </w:divBdr>
    </w:div>
    <w:div w:id="1011295051">
      <w:bodyDiv w:val="1"/>
      <w:marLeft w:val="0"/>
      <w:marRight w:val="0"/>
      <w:marTop w:val="0"/>
      <w:marBottom w:val="0"/>
      <w:divBdr>
        <w:top w:val="none" w:sz="0" w:space="0" w:color="auto"/>
        <w:left w:val="none" w:sz="0" w:space="0" w:color="auto"/>
        <w:bottom w:val="none" w:sz="0" w:space="0" w:color="auto"/>
        <w:right w:val="none" w:sz="0" w:space="0" w:color="auto"/>
      </w:divBdr>
    </w:div>
    <w:div w:id="1026057631">
      <w:bodyDiv w:val="1"/>
      <w:marLeft w:val="0"/>
      <w:marRight w:val="0"/>
      <w:marTop w:val="0"/>
      <w:marBottom w:val="0"/>
      <w:divBdr>
        <w:top w:val="none" w:sz="0" w:space="0" w:color="auto"/>
        <w:left w:val="none" w:sz="0" w:space="0" w:color="auto"/>
        <w:bottom w:val="none" w:sz="0" w:space="0" w:color="auto"/>
        <w:right w:val="none" w:sz="0" w:space="0" w:color="auto"/>
      </w:divBdr>
    </w:div>
    <w:div w:id="1032799379">
      <w:bodyDiv w:val="1"/>
      <w:marLeft w:val="0"/>
      <w:marRight w:val="0"/>
      <w:marTop w:val="0"/>
      <w:marBottom w:val="0"/>
      <w:divBdr>
        <w:top w:val="none" w:sz="0" w:space="0" w:color="auto"/>
        <w:left w:val="none" w:sz="0" w:space="0" w:color="auto"/>
        <w:bottom w:val="none" w:sz="0" w:space="0" w:color="auto"/>
        <w:right w:val="none" w:sz="0" w:space="0" w:color="auto"/>
      </w:divBdr>
    </w:div>
    <w:div w:id="1045711791">
      <w:bodyDiv w:val="1"/>
      <w:marLeft w:val="0"/>
      <w:marRight w:val="0"/>
      <w:marTop w:val="0"/>
      <w:marBottom w:val="0"/>
      <w:divBdr>
        <w:top w:val="none" w:sz="0" w:space="0" w:color="auto"/>
        <w:left w:val="none" w:sz="0" w:space="0" w:color="auto"/>
        <w:bottom w:val="none" w:sz="0" w:space="0" w:color="auto"/>
        <w:right w:val="none" w:sz="0" w:space="0" w:color="auto"/>
      </w:divBdr>
    </w:div>
    <w:div w:id="1054694301">
      <w:bodyDiv w:val="1"/>
      <w:marLeft w:val="0"/>
      <w:marRight w:val="0"/>
      <w:marTop w:val="0"/>
      <w:marBottom w:val="0"/>
      <w:divBdr>
        <w:top w:val="none" w:sz="0" w:space="0" w:color="auto"/>
        <w:left w:val="none" w:sz="0" w:space="0" w:color="auto"/>
        <w:bottom w:val="none" w:sz="0" w:space="0" w:color="auto"/>
        <w:right w:val="none" w:sz="0" w:space="0" w:color="auto"/>
      </w:divBdr>
    </w:div>
    <w:div w:id="1062295781">
      <w:bodyDiv w:val="1"/>
      <w:marLeft w:val="0"/>
      <w:marRight w:val="0"/>
      <w:marTop w:val="0"/>
      <w:marBottom w:val="0"/>
      <w:divBdr>
        <w:top w:val="none" w:sz="0" w:space="0" w:color="auto"/>
        <w:left w:val="none" w:sz="0" w:space="0" w:color="auto"/>
        <w:bottom w:val="none" w:sz="0" w:space="0" w:color="auto"/>
        <w:right w:val="none" w:sz="0" w:space="0" w:color="auto"/>
      </w:divBdr>
    </w:div>
    <w:div w:id="1068848270">
      <w:bodyDiv w:val="1"/>
      <w:marLeft w:val="0"/>
      <w:marRight w:val="0"/>
      <w:marTop w:val="0"/>
      <w:marBottom w:val="0"/>
      <w:divBdr>
        <w:top w:val="none" w:sz="0" w:space="0" w:color="auto"/>
        <w:left w:val="none" w:sz="0" w:space="0" w:color="auto"/>
        <w:bottom w:val="none" w:sz="0" w:space="0" w:color="auto"/>
        <w:right w:val="none" w:sz="0" w:space="0" w:color="auto"/>
      </w:divBdr>
      <w:divsChild>
        <w:div w:id="640615209">
          <w:marLeft w:val="0"/>
          <w:marRight w:val="0"/>
          <w:marTop w:val="0"/>
          <w:marBottom w:val="0"/>
          <w:divBdr>
            <w:top w:val="none" w:sz="0" w:space="0" w:color="auto"/>
            <w:left w:val="none" w:sz="0" w:space="0" w:color="auto"/>
            <w:bottom w:val="none" w:sz="0" w:space="0" w:color="auto"/>
            <w:right w:val="none" w:sz="0" w:space="0" w:color="auto"/>
          </w:divBdr>
        </w:div>
      </w:divsChild>
    </w:div>
    <w:div w:id="1077824095">
      <w:bodyDiv w:val="1"/>
      <w:marLeft w:val="0"/>
      <w:marRight w:val="0"/>
      <w:marTop w:val="0"/>
      <w:marBottom w:val="0"/>
      <w:divBdr>
        <w:top w:val="none" w:sz="0" w:space="0" w:color="auto"/>
        <w:left w:val="none" w:sz="0" w:space="0" w:color="auto"/>
        <w:bottom w:val="none" w:sz="0" w:space="0" w:color="auto"/>
        <w:right w:val="none" w:sz="0" w:space="0" w:color="auto"/>
      </w:divBdr>
    </w:div>
    <w:div w:id="1084305762">
      <w:bodyDiv w:val="1"/>
      <w:marLeft w:val="0"/>
      <w:marRight w:val="0"/>
      <w:marTop w:val="0"/>
      <w:marBottom w:val="0"/>
      <w:divBdr>
        <w:top w:val="none" w:sz="0" w:space="0" w:color="auto"/>
        <w:left w:val="none" w:sz="0" w:space="0" w:color="auto"/>
        <w:bottom w:val="none" w:sz="0" w:space="0" w:color="auto"/>
        <w:right w:val="none" w:sz="0" w:space="0" w:color="auto"/>
      </w:divBdr>
    </w:div>
    <w:div w:id="1092580498">
      <w:bodyDiv w:val="1"/>
      <w:marLeft w:val="0"/>
      <w:marRight w:val="0"/>
      <w:marTop w:val="0"/>
      <w:marBottom w:val="0"/>
      <w:divBdr>
        <w:top w:val="none" w:sz="0" w:space="0" w:color="auto"/>
        <w:left w:val="none" w:sz="0" w:space="0" w:color="auto"/>
        <w:bottom w:val="none" w:sz="0" w:space="0" w:color="auto"/>
        <w:right w:val="none" w:sz="0" w:space="0" w:color="auto"/>
      </w:divBdr>
    </w:div>
    <w:div w:id="1094714919">
      <w:bodyDiv w:val="1"/>
      <w:marLeft w:val="0"/>
      <w:marRight w:val="0"/>
      <w:marTop w:val="0"/>
      <w:marBottom w:val="0"/>
      <w:divBdr>
        <w:top w:val="none" w:sz="0" w:space="0" w:color="auto"/>
        <w:left w:val="none" w:sz="0" w:space="0" w:color="auto"/>
        <w:bottom w:val="none" w:sz="0" w:space="0" w:color="auto"/>
        <w:right w:val="none" w:sz="0" w:space="0" w:color="auto"/>
      </w:divBdr>
    </w:div>
    <w:div w:id="1110009518">
      <w:bodyDiv w:val="1"/>
      <w:marLeft w:val="0"/>
      <w:marRight w:val="0"/>
      <w:marTop w:val="0"/>
      <w:marBottom w:val="0"/>
      <w:divBdr>
        <w:top w:val="none" w:sz="0" w:space="0" w:color="auto"/>
        <w:left w:val="none" w:sz="0" w:space="0" w:color="auto"/>
        <w:bottom w:val="none" w:sz="0" w:space="0" w:color="auto"/>
        <w:right w:val="none" w:sz="0" w:space="0" w:color="auto"/>
      </w:divBdr>
    </w:div>
    <w:div w:id="1118835710">
      <w:bodyDiv w:val="1"/>
      <w:marLeft w:val="0"/>
      <w:marRight w:val="0"/>
      <w:marTop w:val="0"/>
      <w:marBottom w:val="0"/>
      <w:divBdr>
        <w:top w:val="none" w:sz="0" w:space="0" w:color="auto"/>
        <w:left w:val="none" w:sz="0" w:space="0" w:color="auto"/>
        <w:bottom w:val="none" w:sz="0" w:space="0" w:color="auto"/>
        <w:right w:val="none" w:sz="0" w:space="0" w:color="auto"/>
      </w:divBdr>
    </w:div>
    <w:div w:id="1134058979">
      <w:bodyDiv w:val="1"/>
      <w:marLeft w:val="0"/>
      <w:marRight w:val="0"/>
      <w:marTop w:val="0"/>
      <w:marBottom w:val="0"/>
      <w:divBdr>
        <w:top w:val="none" w:sz="0" w:space="0" w:color="auto"/>
        <w:left w:val="none" w:sz="0" w:space="0" w:color="auto"/>
        <w:bottom w:val="none" w:sz="0" w:space="0" w:color="auto"/>
        <w:right w:val="none" w:sz="0" w:space="0" w:color="auto"/>
      </w:divBdr>
    </w:div>
    <w:div w:id="1135371024">
      <w:bodyDiv w:val="1"/>
      <w:marLeft w:val="0"/>
      <w:marRight w:val="0"/>
      <w:marTop w:val="0"/>
      <w:marBottom w:val="0"/>
      <w:divBdr>
        <w:top w:val="none" w:sz="0" w:space="0" w:color="auto"/>
        <w:left w:val="none" w:sz="0" w:space="0" w:color="auto"/>
        <w:bottom w:val="none" w:sz="0" w:space="0" w:color="auto"/>
        <w:right w:val="none" w:sz="0" w:space="0" w:color="auto"/>
      </w:divBdr>
    </w:div>
    <w:div w:id="1150099501">
      <w:bodyDiv w:val="1"/>
      <w:marLeft w:val="0"/>
      <w:marRight w:val="0"/>
      <w:marTop w:val="0"/>
      <w:marBottom w:val="0"/>
      <w:divBdr>
        <w:top w:val="none" w:sz="0" w:space="0" w:color="auto"/>
        <w:left w:val="none" w:sz="0" w:space="0" w:color="auto"/>
        <w:bottom w:val="none" w:sz="0" w:space="0" w:color="auto"/>
        <w:right w:val="none" w:sz="0" w:space="0" w:color="auto"/>
      </w:divBdr>
    </w:div>
    <w:div w:id="1152062165">
      <w:bodyDiv w:val="1"/>
      <w:marLeft w:val="0"/>
      <w:marRight w:val="0"/>
      <w:marTop w:val="0"/>
      <w:marBottom w:val="0"/>
      <w:divBdr>
        <w:top w:val="none" w:sz="0" w:space="0" w:color="auto"/>
        <w:left w:val="none" w:sz="0" w:space="0" w:color="auto"/>
        <w:bottom w:val="none" w:sz="0" w:space="0" w:color="auto"/>
        <w:right w:val="none" w:sz="0" w:space="0" w:color="auto"/>
      </w:divBdr>
    </w:div>
    <w:div w:id="1171137148">
      <w:bodyDiv w:val="1"/>
      <w:marLeft w:val="0"/>
      <w:marRight w:val="0"/>
      <w:marTop w:val="0"/>
      <w:marBottom w:val="0"/>
      <w:divBdr>
        <w:top w:val="none" w:sz="0" w:space="0" w:color="auto"/>
        <w:left w:val="none" w:sz="0" w:space="0" w:color="auto"/>
        <w:bottom w:val="none" w:sz="0" w:space="0" w:color="auto"/>
        <w:right w:val="none" w:sz="0" w:space="0" w:color="auto"/>
      </w:divBdr>
    </w:div>
    <w:div w:id="1171917848">
      <w:bodyDiv w:val="1"/>
      <w:marLeft w:val="0"/>
      <w:marRight w:val="0"/>
      <w:marTop w:val="0"/>
      <w:marBottom w:val="0"/>
      <w:divBdr>
        <w:top w:val="none" w:sz="0" w:space="0" w:color="auto"/>
        <w:left w:val="none" w:sz="0" w:space="0" w:color="auto"/>
        <w:bottom w:val="none" w:sz="0" w:space="0" w:color="auto"/>
        <w:right w:val="none" w:sz="0" w:space="0" w:color="auto"/>
      </w:divBdr>
    </w:div>
    <w:div w:id="1195075938">
      <w:bodyDiv w:val="1"/>
      <w:marLeft w:val="0"/>
      <w:marRight w:val="0"/>
      <w:marTop w:val="0"/>
      <w:marBottom w:val="0"/>
      <w:divBdr>
        <w:top w:val="none" w:sz="0" w:space="0" w:color="auto"/>
        <w:left w:val="none" w:sz="0" w:space="0" w:color="auto"/>
        <w:bottom w:val="none" w:sz="0" w:space="0" w:color="auto"/>
        <w:right w:val="none" w:sz="0" w:space="0" w:color="auto"/>
      </w:divBdr>
    </w:div>
    <w:div w:id="1244872077">
      <w:bodyDiv w:val="1"/>
      <w:marLeft w:val="0"/>
      <w:marRight w:val="0"/>
      <w:marTop w:val="0"/>
      <w:marBottom w:val="0"/>
      <w:divBdr>
        <w:top w:val="none" w:sz="0" w:space="0" w:color="auto"/>
        <w:left w:val="none" w:sz="0" w:space="0" w:color="auto"/>
        <w:bottom w:val="none" w:sz="0" w:space="0" w:color="auto"/>
        <w:right w:val="none" w:sz="0" w:space="0" w:color="auto"/>
      </w:divBdr>
    </w:div>
    <w:div w:id="1257324469">
      <w:bodyDiv w:val="1"/>
      <w:marLeft w:val="0"/>
      <w:marRight w:val="0"/>
      <w:marTop w:val="0"/>
      <w:marBottom w:val="0"/>
      <w:divBdr>
        <w:top w:val="none" w:sz="0" w:space="0" w:color="auto"/>
        <w:left w:val="none" w:sz="0" w:space="0" w:color="auto"/>
        <w:bottom w:val="none" w:sz="0" w:space="0" w:color="auto"/>
        <w:right w:val="none" w:sz="0" w:space="0" w:color="auto"/>
      </w:divBdr>
    </w:div>
    <w:div w:id="1269196760">
      <w:bodyDiv w:val="1"/>
      <w:marLeft w:val="0"/>
      <w:marRight w:val="0"/>
      <w:marTop w:val="0"/>
      <w:marBottom w:val="0"/>
      <w:divBdr>
        <w:top w:val="none" w:sz="0" w:space="0" w:color="auto"/>
        <w:left w:val="none" w:sz="0" w:space="0" w:color="auto"/>
        <w:bottom w:val="none" w:sz="0" w:space="0" w:color="auto"/>
        <w:right w:val="none" w:sz="0" w:space="0" w:color="auto"/>
      </w:divBdr>
    </w:div>
    <w:div w:id="1285190290">
      <w:bodyDiv w:val="1"/>
      <w:marLeft w:val="0"/>
      <w:marRight w:val="0"/>
      <w:marTop w:val="0"/>
      <w:marBottom w:val="0"/>
      <w:divBdr>
        <w:top w:val="none" w:sz="0" w:space="0" w:color="auto"/>
        <w:left w:val="none" w:sz="0" w:space="0" w:color="auto"/>
        <w:bottom w:val="none" w:sz="0" w:space="0" w:color="auto"/>
        <w:right w:val="none" w:sz="0" w:space="0" w:color="auto"/>
      </w:divBdr>
    </w:div>
    <w:div w:id="1293251451">
      <w:bodyDiv w:val="1"/>
      <w:marLeft w:val="0"/>
      <w:marRight w:val="0"/>
      <w:marTop w:val="0"/>
      <w:marBottom w:val="0"/>
      <w:divBdr>
        <w:top w:val="none" w:sz="0" w:space="0" w:color="auto"/>
        <w:left w:val="none" w:sz="0" w:space="0" w:color="auto"/>
        <w:bottom w:val="none" w:sz="0" w:space="0" w:color="auto"/>
        <w:right w:val="none" w:sz="0" w:space="0" w:color="auto"/>
      </w:divBdr>
    </w:div>
    <w:div w:id="1294679999">
      <w:bodyDiv w:val="1"/>
      <w:marLeft w:val="0"/>
      <w:marRight w:val="0"/>
      <w:marTop w:val="0"/>
      <w:marBottom w:val="0"/>
      <w:divBdr>
        <w:top w:val="none" w:sz="0" w:space="0" w:color="auto"/>
        <w:left w:val="none" w:sz="0" w:space="0" w:color="auto"/>
        <w:bottom w:val="none" w:sz="0" w:space="0" w:color="auto"/>
        <w:right w:val="none" w:sz="0" w:space="0" w:color="auto"/>
      </w:divBdr>
    </w:div>
    <w:div w:id="1309743170">
      <w:bodyDiv w:val="1"/>
      <w:marLeft w:val="0"/>
      <w:marRight w:val="0"/>
      <w:marTop w:val="0"/>
      <w:marBottom w:val="0"/>
      <w:divBdr>
        <w:top w:val="none" w:sz="0" w:space="0" w:color="auto"/>
        <w:left w:val="none" w:sz="0" w:space="0" w:color="auto"/>
        <w:bottom w:val="none" w:sz="0" w:space="0" w:color="auto"/>
        <w:right w:val="none" w:sz="0" w:space="0" w:color="auto"/>
      </w:divBdr>
    </w:div>
    <w:div w:id="1310162064">
      <w:bodyDiv w:val="1"/>
      <w:marLeft w:val="0"/>
      <w:marRight w:val="0"/>
      <w:marTop w:val="0"/>
      <w:marBottom w:val="0"/>
      <w:divBdr>
        <w:top w:val="none" w:sz="0" w:space="0" w:color="auto"/>
        <w:left w:val="none" w:sz="0" w:space="0" w:color="auto"/>
        <w:bottom w:val="none" w:sz="0" w:space="0" w:color="auto"/>
        <w:right w:val="none" w:sz="0" w:space="0" w:color="auto"/>
      </w:divBdr>
    </w:div>
    <w:div w:id="1324045429">
      <w:bodyDiv w:val="1"/>
      <w:marLeft w:val="0"/>
      <w:marRight w:val="0"/>
      <w:marTop w:val="0"/>
      <w:marBottom w:val="0"/>
      <w:divBdr>
        <w:top w:val="none" w:sz="0" w:space="0" w:color="auto"/>
        <w:left w:val="none" w:sz="0" w:space="0" w:color="auto"/>
        <w:bottom w:val="none" w:sz="0" w:space="0" w:color="auto"/>
        <w:right w:val="none" w:sz="0" w:space="0" w:color="auto"/>
      </w:divBdr>
    </w:div>
    <w:div w:id="1350182867">
      <w:bodyDiv w:val="1"/>
      <w:marLeft w:val="0"/>
      <w:marRight w:val="0"/>
      <w:marTop w:val="0"/>
      <w:marBottom w:val="0"/>
      <w:divBdr>
        <w:top w:val="none" w:sz="0" w:space="0" w:color="auto"/>
        <w:left w:val="none" w:sz="0" w:space="0" w:color="auto"/>
        <w:bottom w:val="none" w:sz="0" w:space="0" w:color="auto"/>
        <w:right w:val="none" w:sz="0" w:space="0" w:color="auto"/>
      </w:divBdr>
    </w:div>
    <w:div w:id="1392073017">
      <w:bodyDiv w:val="1"/>
      <w:marLeft w:val="0"/>
      <w:marRight w:val="0"/>
      <w:marTop w:val="0"/>
      <w:marBottom w:val="0"/>
      <w:divBdr>
        <w:top w:val="none" w:sz="0" w:space="0" w:color="auto"/>
        <w:left w:val="none" w:sz="0" w:space="0" w:color="auto"/>
        <w:bottom w:val="none" w:sz="0" w:space="0" w:color="auto"/>
        <w:right w:val="none" w:sz="0" w:space="0" w:color="auto"/>
      </w:divBdr>
    </w:div>
    <w:div w:id="1398478854">
      <w:bodyDiv w:val="1"/>
      <w:marLeft w:val="0"/>
      <w:marRight w:val="0"/>
      <w:marTop w:val="0"/>
      <w:marBottom w:val="0"/>
      <w:divBdr>
        <w:top w:val="none" w:sz="0" w:space="0" w:color="auto"/>
        <w:left w:val="none" w:sz="0" w:space="0" w:color="auto"/>
        <w:bottom w:val="none" w:sz="0" w:space="0" w:color="auto"/>
        <w:right w:val="none" w:sz="0" w:space="0" w:color="auto"/>
      </w:divBdr>
    </w:div>
    <w:div w:id="1402094667">
      <w:bodyDiv w:val="1"/>
      <w:marLeft w:val="0"/>
      <w:marRight w:val="0"/>
      <w:marTop w:val="0"/>
      <w:marBottom w:val="0"/>
      <w:divBdr>
        <w:top w:val="none" w:sz="0" w:space="0" w:color="auto"/>
        <w:left w:val="none" w:sz="0" w:space="0" w:color="auto"/>
        <w:bottom w:val="none" w:sz="0" w:space="0" w:color="auto"/>
        <w:right w:val="none" w:sz="0" w:space="0" w:color="auto"/>
      </w:divBdr>
    </w:div>
    <w:div w:id="1404714485">
      <w:bodyDiv w:val="1"/>
      <w:marLeft w:val="0"/>
      <w:marRight w:val="0"/>
      <w:marTop w:val="0"/>
      <w:marBottom w:val="0"/>
      <w:divBdr>
        <w:top w:val="none" w:sz="0" w:space="0" w:color="auto"/>
        <w:left w:val="none" w:sz="0" w:space="0" w:color="auto"/>
        <w:bottom w:val="none" w:sz="0" w:space="0" w:color="auto"/>
        <w:right w:val="none" w:sz="0" w:space="0" w:color="auto"/>
      </w:divBdr>
    </w:div>
    <w:div w:id="1409231527">
      <w:bodyDiv w:val="1"/>
      <w:marLeft w:val="0"/>
      <w:marRight w:val="0"/>
      <w:marTop w:val="0"/>
      <w:marBottom w:val="0"/>
      <w:divBdr>
        <w:top w:val="none" w:sz="0" w:space="0" w:color="auto"/>
        <w:left w:val="none" w:sz="0" w:space="0" w:color="auto"/>
        <w:bottom w:val="none" w:sz="0" w:space="0" w:color="auto"/>
        <w:right w:val="none" w:sz="0" w:space="0" w:color="auto"/>
      </w:divBdr>
    </w:div>
    <w:div w:id="1436096670">
      <w:bodyDiv w:val="1"/>
      <w:marLeft w:val="0"/>
      <w:marRight w:val="0"/>
      <w:marTop w:val="0"/>
      <w:marBottom w:val="0"/>
      <w:divBdr>
        <w:top w:val="none" w:sz="0" w:space="0" w:color="auto"/>
        <w:left w:val="none" w:sz="0" w:space="0" w:color="auto"/>
        <w:bottom w:val="none" w:sz="0" w:space="0" w:color="auto"/>
        <w:right w:val="none" w:sz="0" w:space="0" w:color="auto"/>
      </w:divBdr>
    </w:div>
    <w:div w:id="1436510896">
      <w:bodyDiv w:val="1"/>
      <w:marLeft w:val="0"/>
      <w:marRight w:val="0"/>
      <w:marTop w:val="0"/>
      <w:marBottom w:val="0"/>
      <w:divBdr>
        <w:top w:val="none" w:sz="0" w:space="0" w:color="auto"/>
        <w:left w:val="none" w:sz="0" w:space="0" w:color="auto"/>
        <w:bottom w:val="none" w:sz="0" w:space="0" w:color="auto"/>
        <w:right w:val="none" w:sz="0" w:space="0" w:color="auto"/>
      </w:divBdr>
    </w:div>
    <w:div w:id="1439566497">
      <w:bodyDiv w:val="1"/>
      <w:marLeft w:val="0"/>
      <w:marRight w:val="0"/>
      <w:marTop w:val="0"/>
      <w:marBottom w:val="0"/>
      <w:divBdr>
        <w:top w:val="none" w:sz="0" w:space="0" w:color="auto"/>
        <w:left w:val="none" w:sz="0" w:space="0" w:color="auto"/>
        <w:bottom w:val="none" w:sz="0" w:space="0" w:color="auto"/>
        <w:right w:val="none" w:sz="0" w:space="0" w:color="auto"/>
      </w:divBdr>
    </w:div>
    <w:div w:id="1441215459">
      <w:bodyDiv w:val="1"/>
      <w:marLeft w:val="0"/>
      <w:marRight w:val="0"/>
      <w:marTop w:val="0"/>
      <w:marBottom w:val="0"/>
      <w:divBdr>
        <w:top w:val="none" w:sz="0" w:space="0" w:color="auto"/>
        <w:left w:val="none" w:sz="0" w:space="0" w:color="auto"/>
        <w:bottom w:val="none" w:sz="0" w:space="0" w:color="auto"/>
        <w:right w:val="none" w:sz="0" w:space="0" w:color="auto"/>
      </w:divBdr>
    </w:div>
    <w:div w:id="1456873640">
      <w:bodyDiv w:val="1"/>
      <w:marLeft w:val="0"/>
      <w:marRight w:val="0"/>
      <w:marTop w:val="0"/>
      <w:marBottom w:val="0"/>
      <w:divBdr>
        <w:top w:val="none" w:sz="0" w:space="0" w:color="auto"/>
        <w:left w:val="none" w:sz="0" w:space="0" w:color="auto"/>
        <w:bottom w:val="none" w:sz="0" w:space="0" w:color="auto"/>
        <w:right w:val="none" w:sz="0" w:space="0" w:color="auto"/>
      </w:divBdr>
    </w:div>
    <w:div w:id="1483158666">
      <w:bodyDiv w:val="1"/>
      <w:marLeft w:val="0"/>
      <w:marRight w:val="0"/>
      <w:marTop w:val="0"/>
      <w:marBottom w:val="0"/>
      <w:divBdr>
        <w:top w:val="none" w:sz="0" w:space="0" w:color="auto"/>
        <w:left w:val="none" w:sz="0" w:space="0" w:color="auto"/>
        <w:bottom w:val="none" w:sz="0" w:space="0" w:color="auto"/>
        <w:right w:val="none" w:sz="0" w:space="0" w:color="auto"/>
      </w:divBdr>
    </w:div>
    <w:div w:id="1484545039">
      <w:bodyDiv w:val="1"/>
      <w:marLeft w:val="0"/>
      <w:marRight w:val="0"/>
      <w:marTop w:val="0"/>
      <w:marBottom w:val="0"/>
      <w:divBdr>
        <w:top w:val="none" w:sz="0" w:space="0" w:color="auto"/>
        <w:left w:val="none" w:sz="0" w:space="0" w:color="auto"/>
        <w:bottom w:val="none" w:sz="0" w:space="0" w:color="auto"/>
        <w:right w:val="none" w:sz="0" w:space="0" w:color="auto"/>
      </w:divBdr>
    </w:div>
    <w:div w:id="1487818203">
      <w:bodyDiv w:val="1"/>
      <w:marLeft w:val="0"/>
      <w:marRight w:val="0"/>
      <w:marTop w:val="0"/>
      <w:marBottom w:val="0"/>
      <w:divBdr>
        <w:top w:val="none" w:sz="0" w:space="0" w:color="auto"/>
        <w:left w:val="none" w:sz="0" w:space="0" w:color="auto"/>
        <w:bottom w:val="none" w:sz="0" w:space="0" w:color="auto"/>
        <w:right w:val="none" w:sz="0" w:space="0" w:color="auto"/>
      </w:divBdr>
    </w:div>
    <w:div w:id="1493520845">
      <w:bodyDiv w:val="1"/>
      <w:marLeft w:val="0"/>
      <w:marRight w:val="0"/>
      <w:marTop w:val="0"/>
      <w:marBottom w:val="0"/>
      <w:divBdr>
        <w:top w:val="none" w:sz="0" w:space="0" w:color="auto"/>
        <w:left w:val="none" w:sz="0" w:space="0" w:color="auto"/>
        <w:bottom w:val="none" w:sz="0" w:space="0" w:color="auto"/>
        <w:right w:val="none" w:sz="0" w:space="0" w:color="auto"/>
      </w:divBdr>
    </w:div>
    <w:div w:id="1496531370">
      <w:bodyDiv w:val="1"/>
      <w:marLeft w:val="0"/>
      <w:marRight w:val="0"/>
      <w:marTop w:val="0"/>
      <w:marBottom w:val="0"/>
      <w:divBdr>
        <w:top w:val="none" w:sz="0" w:space="0" w:color="auto"/>
        <w:left w:val="none" w:sz="0" w:space="0" w:color="auto"/>
        <w:bottom w:val="none" w:sz="0" w:space="0" w:color="auto"/>
        <w:right w:val="none" w:sz="0" w:space="0" w:color="auto"/>
      </w:divBdr>
    </w:div>
    <w:div w:id="1502815296">
      <w:bodyDiv w:val="1"/>
      <w:marLeft w:val="0"/>
      <w:marRight w:val="0"/>
      <w:marTop w:val="0"/>
      <w:marBottom w:val="0"/>
      <w:divBdr>
        <w:top w:val="none" w:sz="0" w:space="0" w:color="auto"/>
        <w:left w:val="none" w:sz="0" w:space="0" w:color="auto"/>
        <w:bottom w:val="none" w:sz="0" w:space="0" w:color="auto"/>
        <w:right w:val="none" w:sz="0" w:space="0" w:color="auto"/>
      </w:divBdr>
    </w:div>
    <w:div w:id="1510294150">
      <w:bodyDiv w:val="1"/>
      <w:marLeft w:val="0"/>
      <w:marRight w:val="0"/>
      <w:marTop w:val="0"/>
      <w:marBottom w:val="0"/>
      <w:divBdr>
        <w:top w:val="none" w:sz="0" w:space="0" w:color="auto"/>
        <w:left w:val="none" w:sz="0" w:space="0" w:color="auto"/>
        <w:bottom w:val="none" w:sz="0" w:space="0" w:color="auto"/>
        <w:right w:val="none" w:sz="0" w:space="0" w:color="auto"/>
      </w:divBdr>
    </w:div>
    <w:div w:id="1513646981">
      <w:bodyDiv w:val="1"/>
      <w:marLeft w:val="0"/>
      <w:marRight w:val="0"/>
      <w:marTop w:val="0"/>
      <w:marBottom w:val="0"/>
      <w:divBdr>
        <w:top w:val="none" w:sz="0" w:space="0" w:color="auto"/>
        <w:left w:val="none" w:sz="0" w:space="0" w:color="auto"/>
        <w:bottom w:val="none" w:sz="0" w:space="0" w:color="auto"/>
        <w:right w:val="none" w:sz="0" w:space="0" w:color="auto"/>
      </w:divBdr>
    </w:div>
    <w:div w:id="1518079188">
      <w:bodyDiv w:val="1"/>
      <w:marLeft w:val="0"/>
      <w:marRight w:val="0"/>
      <w:marTop w:val="0"/>
      <w:marBottom w:val="0"/>
      <w:divBdr>
        <w:top w:val="none" w:sz="0" w:space="0" w:color="auto"/>
        <w:left w:val="none" w:sz="0" w:space="0" w:color="auto"/>
        <w:bottom w:val="none" w:sz="0" w:space="0" w:color="auto"/>
        <w:right w:val="none" w:sz="0" w:space="0" w:color="auto"/>
      </w:divBdr>
    </w:div>
    <w:div w:id="1524368545">
      <w:bodyDiv w:val="1"/>
      <w:marLeft w:val="0"/>
      <w:marRight w:val="0"/>
      <w:marTop w:val="0"/>
      <w:marBottom w:val="0"/>
      <w:divBdr>
        <w:top w:val="none" w:sz="0" w:space="0" w:color="auto"/>
        <w:left w:val="none" w:sz="0" w:space="0" w:color="auto"/>
        <w:bottom w:val="none" w:sz="0" w:space="0" w:color="auto"/>
        <w:right w:val="none" w:sz="0" w:space="0" w:color="auto"/>
      </w:divBdr>
    </w:div>
    <w:div w:id="1529835298">
      <w:bodyDiv w:val="1"/>
      <w:marLeft w:val="0"/>
      <w:marRight w:val="0"/>
      <w:marTop w:val="0"/>
      <w:marBottom w:val="0"/>
      <w:divBdr>
        <w:top w:val="none" w:sz="0" w:space="0" w:color="auto"/>
        <w:left w:val="none" w:sz="0" w:space="0" w:color="auto"/>
        <w:bottom w:val="none" w:sz="0" w:space="0" w:color="auto"/>
        <w:right w:val="none" w:sz="0" w:space="0" w:color="auto"/>
      </w:divBdr>
    </w:div>
    <w:div w:id="1531600983">
      <w:bodyDiv w:val="1"/>
      <w:marLeft w:val="0"/>
      <w:marRight w:val="0"/>
      <w:marTop w:val="0"/>
      <w:marBottom w:val="0"/>
      <w:divBdr>
        <w:top w:val="none" w:sz="0" w:space="0" w:color="auto"/>
        <w:left w:val="none" w:sz="0" w:space="0" w:color="auto"/>
        <w:bottom w:val="none" w:sz="0" w:space="0" w:color="auto"/>
        <w:right w:val="none" w:sz="0" w:space="0" w:color="auto"/>
      </w:divBdr>
    </w:div>
    <w:div w:id="1532302822">
      <w:bodyDiv w:val="1"/>
      <w:marLeft w:val="0"/>
      <w:marRight w:val="0"/>
      <w:marTop w:val="0"/>
      <w:marBottom w:val="0"/>
      <w:divBdr>
        <w:top w:val="none" w:sz="0" w:space="0" w:color="auto"/>
        <w:left w:val="none" w:sz="0" w:space="0" w:color="auto"/>
        <w:bottom w:val="none" w:sz="0" w:space="0" w:color="auto"/>
        <w:right w:val="none" w:sz="0" w:space="0" w:color="auto"/>
      </w:divBdr>
    </w:div>
    <w:div w:id="1532718841">
      <w:bodyDiv w:val="1"/>
      <w:marLeft w:val="0"/>
      <w:marRight w:val="0"/>
      <w:marTop w:val="0"/>
      <w:marBottom w:val="0"/>
      <w:divBdr>
        <w:top w:val="none" w:sz="0" w:space="0" w:color="auto"/>
        <w:left w:val="none" w:sz="0" w:space="0" w:color="auto"/>
        <w:bottom w:val="none" w:sz="0" w:space="0" w:color="auto"/>
        <w:right w:val="none" w:sz="0" w:space="0" w:color="auto"/>
      </w:divBdr>
    </w:div>
    <w:div w:id="1556625581">
      <w:bodyDiv w:val="1"/>
      <w:marLeft w:val="0"/>
      <w:marRight w:val="0"/>
      <w:marTop w:val="0"/>
      <w:marBottom w:val="0"/>
      <w:divBdr>
        <w:top w:val="none" w:sz="0" w:space="0" w:color="auto"/>
        <w:left w:val="none" w:sz="0" w:space="0" w:color="auto"/>
        <w:bottom w:val="none" w:sz="0" w:space="0" w:color="auto"/>
        <w:right w:val="none" w:sz="0" w:space="0" w:color="auto"/>
      </w:divBdr>
    </w:div>
    <w:div w:id="1559366873">
      <w:bodyDiv w:val="1"/>
      <w:marLeft w:val="0"/>
      <w:marRight w:val="0"/>
      <w:marTop w:val="0"/>
      <w:marBottom w:val="0"/>
      <w:divBdr>
        <w:top w:val="none" w:sz="0" w:space="0" w:color="auto"/>
        <w:left w:val="none" w:sz="0" w:space="0" w:color="auto"/>
        <w:bottom w:val="none" w:sz="0" w:space="0" w:color="auto"/>
        <w:right w:val="none" w:sz="0" w:space="0" w:color="auto"/>
      </w:divBdr>
    </w:div>
    <w:div w:id="1592816369">
      <w:bodyDiv w:val="1"/>
      <w:marLeft w:val="0"/>
      <w:marRight w:val="0"/>
      <w:marTop w:val="0"/>
      <w:marBottom w:val="0"/>
      <w:divBdr>
        <w:top w:val="none" w:sz="0" w:space="0" w:color="auto"/>
        <w:left w:val="none" w:sz="0" w:space="0" w:color="auto"/>
        <w:bottom w:val="none" w:sz="0" w:space="0" w:color="auto"/>
        <w:right w:val="none" w:sz="0" w:space="0" w:color="auto"/>
      </w:divBdr>
    </w:div>
    <w:div w:id="1592936017">
      <w:bodyDiv w:val="1"/>
      <w:marLeft w:val="0"/>
      <w:marRight w:val="0"/>
      <w:marTop w:val="0"/>
      <w:marBottom w:val="0"/>
      <w:divBdr>
        <w:top w:val="none" w:sz="0" w:space="0" w:color="auto"/>
        <w:left w:val="none" w:sz="0" w:space="0" w:color="auto"/>
        <w:bottom w:val="none" w:sz="0" w:space="0" w:color="auto"/>
        <w:right w:val="none" w:sz="0" w:space="0" w:color="auto"/>
      </w:divBdr>
    </w:div>
    <w:div w:id="1615862145">
      <w:bodyDiv w:val="1"/>
      <w:marLeft w:val="0"/>
      <w:marRight w:val="0"/>
      <w:marTop w:val="0"/>
      <w:marBottom w:val="0"/>
      <w:divBdr>
        <w:top w:val="none" w:sz="0" w:space="0" w:color="auto"/>
        <w:left w:val="none" w:sz="0" w:space="0" w:color="auto"/>
        <w:bottom w:val="none" w:sz="0" w:space="0" w:color="auto"/>
        <w:right w:val="none" w:sz="0" w:space="0" w:color="auto"/>
      </w:divBdr>
    </w:div>
    <w:div w:id="1620646011">
      <w:bodyDiv w:val="1"/>
      <w:marLeft w:val="0"/>
      <w:marRight w:val="0"/>
      <w:marTop w:val="0"/>
      <w:marBottom w:val="0"/>
      <w:divBdr>
        <w:top w:val="none" w:sz="0" w:space="0" w:color="auto"/>
        <w:left w:val="none" w:sz="0" w:space="0" w:color="auto"/>
        <w:bottom w:val="none" w:sz="0" w:space="0" w:color="auto"/>
        <w:right w:val="none" w:sz="0" w:space="0" w:color="auto"/>
      </w:divBdr>
    </w:div>
    <w:div w:id="1625624157">
      <w:bodyDiv w:val="1"/>
      <w:marLeft w:val="0"/>
      <w:marRight w:val="0"/>
      <w:marTop w:val="0"/>
      <w:marBottom w:val="0"/>
      <w:divBdr>
        <w:top w:val="none" w:sz="0" w:space="0" w:color="auto"/>
        <w:left w:val="none" w:sz="0" w:space="0" w:color="auto"/>
        <w:bottom w:val="none" w:sz="0" w:space="0" w:color="auto"/>
        <w:right w:val="none" w:sz="0" w:space="0" w:color="auto"/>
      </w:divBdr>
    </w:div>
    <w:div w:id="1655254140">
      <w:bodyDiv w:val="1"/>
      <w:marLeft w:val="0"/>
      <w:marRight w:val="0"/>
      <w:marTop w:val="0"/>
      <w:marBottom w:val="0"/>
      <w:divBdr>
        <w:top w:val="none" w:sz="0" w:space="0" w:color="auto"/>
        <w:left w:val="none" w:sz="0" w:space="0" w:color="auto"/>
        <w:bottom w:val="none" w:sz="0" w:space="0" w:color="auto"/>
        <w:right w:val="none" w:sz="0" w:space="0" w:color="auto"/>
      </w:divBdr>
    </w:div>
    <w:div w:id="1657494577">
      <w:bodyDiv w:val="1"/>
      <w:marLeft w:val="0"/>
      <w:marRight w:val="0"/>
      <w:marTop w:val="0"/>
      <w:marBottom w:val="0"/>
      <w:divBdr>
        <w:top w:val="none" w:sz="0" w:space="0" w:color="auto"/>
        <w:left w:val="none" w:sz="0" w:space="0" w:color="auto"/>
        <w:bottom w:val="none" w:sz="0" w:space="0" w:color="auto"/>
        <w:right w:val="none" w:sz="0" w:space="0" w:color="auto"/>
      </w:divBdr>
    </w:div>
    <w:div w:id="1658798218">
      <w:bodyDiv w:val="1"/>
      <w:marLeft w:val="0"/>
      <w:marRight w:val="0"/>
      <w:marTop w:val="0"/>
      <w:marBottom w:val="0"/>
      <w:divBdr>
        <w:top w:val="none" w:sz="0" w:space="0" w:color="auto"/>
        <w:left w:val="none" w:sz="0" w:space="0" w:color="auto"/>
        <w:bottom w:val="none" w:sz="0" w:space="0" w:color="auto"/>
        <w:right w:val="none" w:sz="0" w:space="0" w:color="auto"/>
      </w:divBdr>
    </w:div>
    <w:div w:id="1665470712">
      <w:bodyDiv w:val="1"/>
      <w:marLeft w:val="0"/>
      <w:marRight w:val="0"/>
      <w:marTop w:val="0"/>
      <w:marBottom w:val="0"/>
      <w:divBdr>
        <w:top w:val="none" w:sz="0" w:space="0" w:color="auto"/>
        <w:left w:val="none" w:sz="0" w:space="0" w:color="auto"/>
        <w:bottom w:val="none" w:sz="0" w:space="0" w:color="auto"/>
        <w:right w:val="none" w:sz="0" w:space="0" w:color="auto"/>
      </w:divBdr>
    </w:div>
    <w:div w:id="1667589866">
      <w:bodyDiv w:val="1"/>
      <w:marLeft w:val="0"/>
      <w:marRight w:val="0"/>
      <w:marTop w:val="0"/>
      <w:marBottom w:val="0"/>
      <w:divBdr>
        <w:top w:val="none" w:sz="0" w:space="0" w:color="auto"/>
        <w:left w:val="none" w:sz="0" w:space="0" w:color="auto"/>
        <w:bottom w:val="none" w:sz="0" w:space="0" w:color="auto"/>
        <w:right w:val="none" w:sz="0" w:space="0" w:color="auto"/>
      </w:divBdr>
    </w:div>
    <w:div w:id="1685865694">
      <w:bodyDiv w:val="1"/>
      <w:marLeft w:val="0"/>
      <w:marRight w:val="0"/>
      <w:marTop w:val="0"/>
      <w:marBottom w:val="0"/>
      <w:divBdr>
        <w:top w:val="none" w:sz="0" w:space="0" w:color="auto"/>
        <w:left w:val="none" w:sz="0" w:space="0" w:color="auto"/>
        <w:bottom w:val="none" w:sz="0" w:space="0" w:color="auto"/>
        <w:right w:val="none" w:sz="0" w:space="0" w:color="auto"/>
      </w:divBdr>
    </w:div>
    <w:div w:id="1710644363">
      <w:bodyDiv w:val="1"/>
      <w:marLeft w:val="0"/>
      <w:marRight w:val="0"/>
      <w:marTop w:val="0"/>
      <w:marBottom w:val="0"/>
      <w:divBdr>
        <w:top w:val="none" w:sz="0" w:space="0" w:color="auto"/>
        <w:left w:val="none" w:sz="0" w:space="0" w:color="auto"/>
        <w:bottom w:val="none" w:sz="0" w:space="0" w:color="auto"/>
        <w:right w:val="none" w:sz="0" w:space="0" w:color="auto"/>
      </w:divBdr>
    </w:div>
    <w:div w:id="1737895105">
      <w:bodyDiv w:val="1"/>
      <w:marLeft w:val="0"/>
      <w:marRight w:val="0"/>
      <w:marTop w:val="0"/>
      <w:marBottom w:val="0"/>
      <w:divBdr>
        <w:top w:val="none" w:sz="0" w:space="0" w:color="auto"/>
        <w:left w:val="none" w:sz="0" w:space="0" w:color="auto"/>
        <w:bottom w:val="none" w:sz="0" w:space="0" w:color="auto"/>
        <w:right w:val="none" w:sz="0" w:space="0" w:color="auto"/>
      </w:divBdr>
    </w:div>
    <w:div w:id="1746875653">
      <w:bodyDiv w:val="1"/>
      <w:marLeft w:val="0"/>
      <w:marRight w:val="0"/>
      <w:marTop w:val="0"/>
      <w:marBottom w:val="0"/>
      <w:divBdr>
        <w:top w:val="none" w:sz="0" w:space="0" w:color="auto"/>
        <w:left w:val="none" w:sz="0" w:space="0" w:color="auto"/>
        <w:bottom w:val="none" w:sz="0" w:space="0" w:color="auto"/>
        <w:right w:val="none" w:sz="0" w:space="0" w:color="auto"/>
      </w:divBdr>
    </w:div>
    <w:div w:id="1757481570">
      <w:bodyDiv w:val="1"/>
      <w:marLeft w:val="0"/>
      <w:marRight w:val="0"/>
      <w:marTop w:val="0"/>
      <w:marBottom w:val="0"/>
      <w:divBdr>
        <w:top w:val="none" w:sz="0" w:space="0" w:color="auto"/>
        <w:left w:val="none" w:sz="0" w:space="0" w:color="auto"/>
        <w:bottom w:val="none" w:sz="0" w:space="0" w:color="auto"/>
        <w:right w:val="none" w:sz="0" w:space="0" w:color="auto"/>
      </w:divBdr>
    </w:div>
    <w:div w:id="1758862875">
      <w:bodyDiv w:val="1"/>
      <w:marLeft w:val="0"/>
      <w:marRight w:val="0"/>
      <w:marTop w:val="0"/>
      <w:marBottom w:val="0"/>
      <w:divBdr>
        <w:top w:val="none" w:sz="0" w:space="0" w:color="auto"/>
        <w:left w:val="none" w:sz="0" w:space="0" w:color="auto"/>
        <w:bottom w:val="none" w:sz="0" w:space="0" w:color="auto"/>
        <w:right w:val="none" w:sz="0" w:space="0" w:color="auto"/>
      </w:divBdr>
    </w:div>
    <w:div w:id="1771392079">
      <w:bodyDiv w:val="1"/>
      <w:marLeft w:val="0"/>
      <w:marRight w:val="0"/>
      <w:marTop w:val="0"/>
      <w:marBottom w:val="0"/>
      <w:divBdr>
        <w:top w:val="none" w:sz="0" w:space="0" w:color="auto"/>
        <w:left w:val="none" w:sz="0" w:space="0" w:color="auto"/>
        <w:bottom w:val="none" w:sz="0" w:space="0" w:color="auto"/>
        <w:right w:val="none" w:sz="0" w:space="0" w:color="auto"/>
      </w:divBdr>
    </w:div>
    <w:div w:id="1776753525">
      <w:bodyDiv w:val="1"/>
      <w:marLeft w:val="0"/>
      <w:marRight w:val="0"/>
      <w:marTop w:val="0"/>
      <w:marBottom w:val="0"/>
      <w:divBdr>
        <w:top w:val="none" w:sz="0" w:space="0" w:color="auto"/>
        <w:left w:val="none" w:sz="0" w:space="0" w:color="auto"/>
        <w:bottom w:val="none" w:sz="0" w:space="0" w:color="auto"/>
        <w:right w:val="none" w:sz="0" w:space="0" w:color="auto"/>
      </w:divBdr>
    </w:div>
    <w:div w:id="1790972366">
      <w:bodyDiv w:val="1"/>
      <w:marLeft w:val="0"/>
      <w:marRight w:val="0"/>
      <w:marTop w:val="0"/>
      <w:marBottom w:val="0"/>
      <w:divBdr>
        <w:top w:val="none" w:sz="0" w:space="0" w:color="auto"/>
        <w:left w:val="none" w:sz="0" w:space="0" w:color="auto"/>
        <w:bottom w:val="none" w:sz="0" w:space="0" w:color="auto"/>
        <w:right w:val="none" w:sz="0" w:space="0" w:color="auto"/>
      </w:divBdr>
    </w:div>
    <w:div w:id="1835878759">
      <w:bodyDiv w:val="1"/>
      <w:marLeft w:val="0"/>
      <w:marRight w:val="0"/>
      <w:marTop w:val="0"/>
      <w:marBottom w:val="0"/>
      <w:divBdr>
        <w:top w:val="none" w:sz="0" w:space="0" w:color="auto"/>
        <w:left w:val="none" w:sz="0" w:space="0" w:color="auto"/>
        <w:bottom w:val="none" w:sz="0" w:space="0" w:color="auto"/>
        <w:right w:val="none" w:sz="0" w:space="0" w:color="auto"/>
      </w:divBdr>
    </w:div>
    <w:div w:id="1851211059">
      <w:bodyDiv w:val="1"/>
      <w:marLeft w:val="0"/>
      <w:marRight w:val="0"/>
      <w:marTop w:val="0"/>
      <w:marBottom w:val="0"/>
      <w:divBdr>
        <w:top w:val="none" w:sz="0" w:space="0" w:color="auto"/>
        <w:left w:val="none" w:sz="0" w:space="0" w:color="auto"/>
        <w:bottom w:val="none" w:sz="0" w:space="0" w:color="auto"/>
        <w:right w:val="none" w:sz="0" w:space="0" w:color="auto"/>
      </w:divBdr>
    </w:div>
    <w:div w:id="1875606685">
      <w:bodyDiv w:val="1"/>
      <w:marLeft w:val="0"/>
      <w:marRight w:val="0"/>
      <w:marTop w:val="0"/>
      <w:marBottom w:val="0"/>
      <w:divBdr>
        <w:top w:val="none" w:sz="0" w:space="0" w:color="auto"/>
        <w:left w:val="none" w:sz="0" w:space="0" w:color="auto"/>
        <w:bottom w:val="none" w:sz="0" w:space="0" w:color="auto"/>
        <w:right w:val="none" w:sz="0" w:space="0" w:color="auto"/>
      </w:divBdr>
    </w:div>
    <w:div w:id="1877959496">
      <w:bodyDiv w:val="1"/>
      <w:marLeft w:val="0"/>
      <w:marRight w:val="0"/>
      <w:marTop w:val="0"/>
      <w:marBottom w:val="0"/>
      <w:divBdr>
        <w:top w:val="none" w:sz="0" w:space="0" w:color="auto"/>
        <w:left w:val="none" w:sz="0" w:space="0" w:color="auto"/>
        <w:bottom w:val="none" w:sz="0" w:space="0" w:color="auto"/>
        <w:right w:val="none" w:sz="0" w:space="0" w:color="auto"/>
      </w:divBdr>
    </w:div>
    <w:div w:id="1893223365">
      <w:bodyDiv w:val="1"/>
      <w:marLeft w:val="0"/>
      <w:marRight w:val="0"/>
      <w:marTop w:val="0"/>
      <w:marBottom w:val="0"/>
      <w:divBdr>
        <w:top w:val="none" w:sz="0" w:space="0" w:color="auto"/>
        <w:left w:val="none" w:sz="0" w:space="0" w:color="auto"/>
        <w:bottom w:val="none" w:sz="0" w:space="0" w:color="auto"/>
        <w:right w:val="none" w:sz="0" w:space="0" w:color="auto"/>
      </w:divBdr>
    </w:div>
    <w:div w:id="1900944840">
      <w:bodyDiv w:val="1"/>
      <w:marLeft w:val="0"/>
      <w:marRight w:val="0"/>
      <w:marTop w:val="0"/>
      <w:marBottom w:val="0"/>
      <w:divBdr>
        <w:top w:val="none" w:sz="0" w:space="0" w:color="auto"/>
        <w:left w:val="none" w:sz="0" w:space="0" w:color="auto"/>
        <w:bottom w:val="none" w:sz="0" w:space="0" w:color="auto"/>
        <w:right w:val="none" w:sz="0" w:space="0" w:color="auto"/>
      </w:divBdr>
    </w:div>
    <w:div w:id="1908109044">
      <w:bodyDiv w:val="1"/>
      <w:marLeft w:val="0"/>
      <w:marRight w:val="0"/>
      <w:marTop w:val="0"/>
      <w:marBottom w:val="0"/>
      <w:divBdr>
        <w:top w:val="none" w:sz="0" w:space="0" w:color="auto"/>
        <w:left w:val="none" w:sz="0" w:space="0" w:color="auto"/>
        <w:bottom w:val="none" w:sz="0" w:space="0" w:color="auto"/>
        <w:right w:val="none" w:sz="0" w:space="0" w:color="auto"/>
      </w:divBdr>
    </w:div>
    <w:div w:id="1928688651">
      <w:bodyDiv w:val="1"/>
      <w:marLeft w:val="0"/>
      <w:marRight w:val="0"/>
      <w:marTop w:val="0"/>
      <w:marBottom w:val="0"/>
      <w:divBdr>
        <w:top w:val="none" w:sz="0" w:space="0" w:color="auto"/>
        <w:left w:val="none" w:sz="0" w:space="0" w:color="auto"/>
        <w:bottom w:val="none" w:sz="0" w:space="0" w:color="auto"/>
        <w:right w:val="none" w:sz="0" w:space="0" w:color="auto"/>
      </w:divBdr>
    </w:div>
    <w:div w:id="1931618702">
      <w:bodyDiv w:val="1"/>
      <w:marLeft w:val="0"/>
      <w:marRight w:val="0"/>
      <w:marTop w:val="0"/>
      <w:marBottom w:val="0"/>
      <w:divBdr>
        <w:top w:val="none" w:sz="0" w:space="0" w:color="auto"/>
        <w:left w:val="none" w:sz="0" w:space="0" w:color="auto"/>
        <w:bottom w:val="none" w:sz="0" w:space="0" w:color="auto"/>
        <w:right w:val="none" w:sz="0" w:space="0" w:color="auto"/>
      </w:divBdr>
    </w:div>
    <w:div w:id="1934624824">
      <w:bodyDiv w:val="1"/>
      <w:marLeft w:val="0"/>
      <w:marRight w:val="0"/>
      <w:marTop w:val="0"/>
      <w:marBottom w:val="0"/>
      <w:divBdr>
        <w:top w:val="none" w:sz="0" w:space="0" w:color="auto"/>
        <w:left w:val="none" w:sz="0" w:space="0" w:color="auto"/>
        <w:bottom w:val="none" w:sz="0" w:space="0" w:color="auto"/>
        <w:right w:val="none" w:sz="0" w:space="0" w:color="auto"/>
      </w:divBdr>
    </w:div>
    <w:div w:id="1946111289">
      <w:bodyDiv w:val="1"/>
      <w:marLeft w:val="0"/>
      <w:marRight w:val="0"/>
      <w:marTop w:val="0"/>
      <w:marBottom w:val="0"/>
      <w:divBdr>
        <w:top w:val="none" w:sz="0" w:space="0" w:color="auto"/>
        <w:left w:val="none" w:sz="0" w:space="0" w:color="auto"/>
        <w:bottom w:val="none" w:sz="0" w:space="0" w:color="auto"/>
        <w:right w:val="none" w:sz="0" w:space="0" w:color="auto"/>
      </w:divBdr>
    </w:div>
    <w:div w:id="1948654970">
      <w:bodyDiv w:val="1"/>
      <w:marLeft w:val="0"/>
      <w:marRight w:val="0"/>
      <w:marTop w:val="0"/>
      <w:marBottom w:val="0"/>
      <w:divBdr>
        <w:top w:val="none" w:sz="0" w:space="0" w:color="auto"/>
        <w:left w:val="none" w:sz="0" w:space="0" w:color="auto"/>
        <w:bottom w:val="none" w:sz="0" w:space="0" w:color="auto"/>
        <w:right w:val="none" w:sz="0" w:space="0" w:color="auto"/>
      </w:divBdr>
    </w:div>
    <w:div w:id="1949847785">
      <w:bodyDiv w:val="1"/>
      <w:marLeft w:val="0"/>
      <w:marRight w:val="0"/>
      <w:marTop w:val="0"/>
      <w:marBottom w:val="0"/>
      <w:divBdr>
        <w:top w:val="none" w:sz="0" w:space="0" w:color="auto"/>
        <w:left w:val="none" w:sz="0" w:space="0" w:color="auto"/>
        <w:bottom w:val="none" w:sz="0" w:space="0" w:color="auto"/>
        <w:right w:val="none" w:sz="0" w:space="0" w:color="auto"/>
      </w:divBdr>
    </w:div>
    <w:div w:id="1973708510">
      <w:bodyDiv w:val="1"/>
      <w:marLeft w:val="0"/>
      <w:marRight w:val="0"/>
      <w:marTop w:val="0"/>
      <w:marBottom w:val="0"/>
      <w:divBdr>
        <w:top w:val="none" w:sz="0" w:space="0" w:color="auto"/>
        <w:left w:val="none" w:sz="0" w:space="0" w:color="auto"/>
        <w:bottom w:val="none" w:sz="0" w:space="0" w:color="auto"/>
        <w:right w:val="none" w:sz="0" w:space="0" w:color="auto"/>
      </w:divBdr>
    </w:div>
    <w:div w:id="1990280768">
      <w:bodyDiv w:val="1"/>
      <w:marLeft w:val="0"/>
      <w:marRight w:val="0"/>
      <w:marTop w:val="0"/>
      <w:marBottom w:val="0"/>
      <w:divBdr>
        <w:top w:val="none" w:sz="0" w:space="0" w:color="auto"/>
        <w:left w:val="none" w:sz="0" w:space="0" w:color="auto"/>
        <w:bottom w:val="none" w:sz="0" w:space="0" w:color="auto"/>
        <w:right w:val="none" w:sz="0" w:space="0" w:color="auto"/>
      </w:divBdr>
    </w:div>
    <w:div w:id="2004234455">
      <w:bodyDiv w:val="1"/>
      <w:marLeft w:val="0"/>
      <w:marRight w:val="0"/>
      <w:marTop w:val="0"/>
      <w:marBottom w:val="0"/>
      <w:divBdr>
        <w:top w:val="none" w:sz="0" w:space="0" w:color="auto"/>
        <w:left w:val="none" w:sz="0" w:space="0" w:color="auto"/>
        <w:bottom w:val="none" w:sz="0" w:space="0" w:color="auto"/>
        <w:right w:val="none" w:sz="0" w:space="0" w:color="auto"/>
      </w:divBdr>
    </w:div>
    <w:div w:id="2004359381">
      <w:bodyDiv w:val="1"/>
      <w:marLeft w:val="0"/>
      <w:marRight w:val="0"/>
      <w:marTop w:val="0"/>
      <w:marBottom w:val="0"/>
      <w:divBdr>
        <w:top w:val="none" w:sz="0" w:space="0" w:color="auto"/>
        <w:left w:val="none" w:sz="0" w:space="0" w:color="auto"/>
        <w:bottom w:val="none" w:sz="0" w:space="0" w:color="auto"/>
        <w:right w:val="none" w:sz="0" w:space="0" w:color="auto"/>
      </w:divBdr>
    </w:div>
    <w:div w:id="2030137037">
      <w:bodyDiv w:val="1"/>
      <w:marLeft w:val="0"/>
      <w:marRight w:val="0"/>
      <w:marTop w:val="0"/>
      <w:marBottom w:val="0"/>
      <w:divBdr>
        <w:top w:val="none" w:sz="0" w:space="0" w:color="auto"/>
        <w:left w:val="none" w:sz="0" w:space="0" w:color="auto"/>
        <w:bottom w:val="none" w:sz="0" w:space="0" w:color="auto"/>
        <w:right w:val="none" w:sz="0" w:space="0" w:color="auto"/>
      </w:divBdr>
    </w:div>
    <w:div w:id="2038701429">
      <w:bodyDiv w:val="1"/>
      <w:marLeft w:val="0"/>
      <w:marRight w:val="0"/>
      <w:marTop w:val="0"/>
      <w:marBottom w:val="0"/>
      <w:divBdr>
        <w:top w:val="none" w:sz="0" w:space="0" w:color="auto"/>
        <w:left w:val="none" w:sz="0" w:space="0" w:color="auto"/>
        <w:bottom w:val="none" w:sz="0" w:space="0" w:color="auto"/>
        <w:right w:val="none" w:sz="0" w:space="0" w:color="auto"/>
      </w:divBdr>
    </w:div>
    <w:div w:id="2045903451">
      <w:bodyDiv w:val="1"/>
      <w:marLeft w:val="0"/>
      <w:marRight w:val="0"/>
      <w:marTop w:val="0"/>
      <w:marBottom w:val="0"/>
      <w:divBdr>
        <w:top w:val="none" w:sz="0" w:space="0" w:color="auto"/>
        <w:left w:val="none" w:sz="0" w:space="0" w:color="auto"/>
        <w:bottom w:val="none" w:sz="0" w:space="0" w:color="auto"/>
        <w:right w:val="none" w:sz="0" w:space="0" w:color="auto"/>
      </w:divBdr>
    </w:div>
    <w:div w:id="2046103483">
      <w:bodyDiv w:val="1"/>
      <w:marLeft w:val="0"/>
      <w:marRight w:val="0"/>
      <w:marTop w:val="0"/>
      <w:marBottom w:val="0"/>
      <w:divBdr>
        <w:top w:val="none" w:sz="0" w:space="0" w:color="auto"/>
        <w:left w:val="none" w:sz="0" w:space="0" w:color="auto"/>
        <w:bottom w:val="none" w:sz="0" w:space="0" w:color="auto"/>
        <w:right w:val="none" w:sz="0" w:space="0" w:color="auto"/>
      </w:divBdr>
    </w:div>
    <w:div w:id="2050182896">
      <w:bodyDiv w:val="1"/>
      <w:marLeft w:val="0"/>
      <w:marRight w:val="0"/>
      <w:marTop w:val="0"/>
      <w:marBottom w:val="0"/>
      <w:divBdr>
        <w:top w:val="none" w:sz="0" w:space="0" w:color="auto"/>
        <w:left w:val="none" w:sz="0" w:space="0" w:color="auto"/>
        <w:bottom w:val="none" w:sz="0" w:space="0" w:color="auto"/>
        <w:right w:val="none" w:sz="0" w:space="0" w:color="auto"/>
      </w:divBdr>
    </w:div>
    <w:div w:id="2053966394">
      <w:bodyDiv w:val="1"/>
      <w:marLeft w:val="0"/>
      <w:marRight w:val="0"/>
      <w:marTop w:val="0"/>
      <w:marBottom w:val="0"/>
      <w:divBdr>
        <w:top w:val="none" w:sz="0" w:space="0" w:color="auto"/>
        <w:left w:val="none" w:sz="0" w:space="0" w:color="auto"/>
        <w:bottom w:val="none" w:sz="0" w:space="0" w:color="auto"/>
        <w:right w:val="none" w:sz="0" w:space="0" w:color="auto"/>
      </w:divBdr>
    </w:div>
    <w:div w:id="2055542703">
      <w:bodyDiv w:val="1"/>
      <w:marLeft w:val="0"/>
      <w:marRight w:val="0"/>
      <w:marTop w:val="0"/>
      <w:marBottom w:val="0"/>
      <w:divBdr>
        <w:top w:val="none" w:sz="0" w:space="0" w:color="auto"/>
        <w:left w:val="none" w:sz="0" w:space="0" w:color="auto"/>
        <w:bottom w:val="none" w:sz="0" w:space="0" w:color="auto"/>
        <w:right w:val="none" w:sz="0" w:space="0" w:color="auto"/>
      </w:divBdr>
    </w:div>
    <w:div w:id="2056199969">
      <w:bodyDiv w:val="1"/>
      <w:marLeft w:val="0"/>
      <w:marRight w:val="0"/>
      <w:marTop w:val="0"/>
      <w:marBottom w:val="0"/>
      <w:divBdr>
        <w:top w:val="none" w:sz="0" w:space="0" w:color="auto"/>
        <w:left w:val="none" w:sz="0" w:space="0" w:color="auto"/>
        <w:bottom w:val="none" w:sz="0" w:space="0" w:color="auto"/>
        <w:right w:val="none" w:sz="0" w:space="0" w:color="auto"/>
      </w:divBdr>
    </w:div>
    <w:div w:id="2057778762">
      <w:bodyDiv w:val="1"/>
      <w:marLeft w:val="0"/>
      <w:marRight w:val="0"/>
      <w:marTop w:val="0"/>
      <w:marBottom w:val="0"/>
      <w:divBdr>
        <w:top w:val="none" w:sz="0" w:space="0" w:color="auto"/>
        <w:left w:val="none" w:sz="0" w:space="0" w:color="auto"/>
        <w:bottom w:val="none" w:sz="0" w:space="0" w:color="auto"/>
        <w:right w:val="none" w:sz="0" w:space="0" w:color="auto"/>
      </w:divBdr>
    </w:div>
    <w:div w:id="2060518755">
      <w:bodyDiv w:val="1"/>
      <w:marLeft w:val="0"/>
      <w:marRight w:val="0"/>
      <w:marTop w:val="0"/>
      <w:marBottom w:val="0"/>
      <w:divBdr>
        <w:top w:val="none" w:sz="0" w:space="0" w:color="auto"/>
        <w:left w:val="none" w:sz="0" w:space="0" w:color="auto"/>
        <w:bottom w:val="none" w:sz="0" w:space="0" w:color="auto"/>
        <w:right w:val="none" w:sz="0" w:space="0" w:color="auto"/>
      </w:divBdr>
    </w:div>
    <w:div w:id="2071492094">
      <w:bodyDiv w:val="1"/>
      <w:marLeft w:val="0"/>
      <w:marRight w:val="0"/>
      <w:marTop w:val="0"/>
      <w:marBottom w:val="0"/>
      <w:divBdr>
        <w:top w:val="none" w:sz="0" w:space="0" w:color="auto"/>
        <w:left w:val="none" w:sz="0" w:space="0" w:color="auto"/>
        <w:bottom w:val="none" w:sz="0" w:space="0" w:color="auto"/>
        <w:right w:val="none" w:sz="0" w:space="0" w:color="auto"/>
      </w:divBdr>
    </w:div>
    <w:div w:id="2088724012">
      <w:bodyDiv w:val="1"/>
      <w:marLeft w:val="0"/>
      <w:marRight w:val="0"/>
      <w:marTop w:val="0"/>
      <w:marBottom w:val="0"/>
      <w:divBdr>
        <w:top w:val="none" w:sz="0" w:space="0" w:color="auto"/>
        <w:left w:val="none" w:sz="0" w:space="0" w:color="auto"/>
        <w:bottom w:val="none" w:sz="0" w:space="0" w:color="auto"/>
        <w:right w:val="none" w:sz="0" w:space="0" w:color="auto"/>
      </w:divBdr>
    </w:div>
    <w:div w:id="2093775641">
      <w:bodyDiv w:val="1"/>
      <w:marLeft w:val="0"/>
      <w:marRight w:val="0"/>
      <w:marTop w:val="0"/>
      <w:marBottom w:val="0"/>
      <w:divBdr>
        <w:top w:val="none" w:sz="0" w:space="0" w:color="auto"/>
        <w:left w:val="none" w:sz="0" w:space="0" w:color="auto"/>
        <w:bottom w:val="none" w:sz="0" w:space="0" w:color="auto"/>
        <w:right w:val="none" w:sz="0" w:space="0" w:color="auto"/>
      </w:divBdr>
    </w:div>
    <w:div w:id="2097361250">
      <w:bodyDiv w:val="1"/>
      <w:marLeft w:val="0"/>
      <w:marRight w:val="0"/>
      <w:marTop w:val="0"/>
      <w:marBottom w:val="0"/>
      <w:divBdr>
        <w:top w:val="none" w:sz="0" w:space="0" w:color="auto"/>
        <w:left w:val="none" w:sz="0" w:space="0" w:color="auto"/>
        <w:bottom w:val="none" w:sz="0" w:space="0" w:color="auto"/>
        <w:right w:val="none" w:sz="0" w:space="0" w:color="auto"/>
      </w:divBdr>
    </w:div>
    <w:div w:id="2102872470">
      <w:bodyDiv w:val="1"/>
      <w:marLeft w:val="0"/>
      <w:marRight w:val="0"/>
      <w:marTop w:val="0"/>
      <w:marBottom w:val="0"/>
      <w:divBdr>
        <w:top w:val="none" w:sz="0" w:space="0" w:color="auto"/>
        <w:left w:val="none" w:sz="0" w:space="0" w:color="auto"/>
        <w:bottom w:val="none" w:sz="0" w:space="0" w:color="auto"/>
        <w:right w:val="none" w:sz="0" w:space="0" w:color="auto"/>
      </w:divBdr>
    </w:div>
    <w:div w:id="2107459587">
      <w:bodyDiv w:val="1"/>
      <w:marLeft w:val="0"/>
      <w:marRight w:val="0"/>
      <w:marTop w:val="0"/>
      <w:marBottom w:val="0"/>
      <w:divBdr>
        <w:top w:val="none" w:sz="0" w:space="0" w:color="auto"/>
        <w:left w:val="none" w:sz="0" w:space="0" w:color="auto"/>
        <w:bottom w:val="none" w:sz="0" w:space="0" w:color="auto"/>
        <w:right w:val="none" w:sz="0" w:space="0" w:color="auto"/>
      </w:divBdr>
    </w:div>
    <w:div w:id="2109427278">
      <w:bodyDiv w:val="1"/>
      <w:marLeft w:val="0"/>
      <w:marRight w:val="0"/>
      <w:marTop w:val="0"/>
      <w:marBottom w:val="0"/>
      <w:divBdr>
        <w:top w:val="none" w:sz="0" w:space="0" w:color="auto"/>
        <w:left w:val="none" w:sz="0" w:space="0" w:color="auto"/>
        <w:bottom w:val="none" w:sz="0" w:space="0" w:color="auto"/>
        <w:right w:val="none" w:sz="0" w:space="0" w:color="auto"/>
      </w:divBdr>
    </w:div>
    <w:div w:id="2117866648">
      <w:bodyDiv w:val="1"/>
      <w:marLeft w:val="0"/>
      <w:marRight w:val="0"/>
      <w:marTop w:val="0"/>
      <w:marBottom w:val="0"/>
      <w:divBdr>
        <w:top w:val="none" w:sz="0" w:space="0" w:color="auto"/>
        <w:left w:val="none" w:sz="0" w:space="0" w:color="auto"/>
        <w:bottom w:val="none" w:sz="0" w:space="0" w:color="auto"/>
        <w:right w:val="none" w:sz="0" w:space="0" w:color="auto"/>
      </w:divBdr>
    </w:div>
    <w:div w:id="2118401693">
      <w:bodyDiv w:val="1"/>
      <w:marLeft w:val="0"/>
      <w:marRight w:val="0"/>
      <w:marTop w:val="0"/>
      <w:marBottom w:val="0"/>
      <w:divBdr>
        <w:top w:val="none" w:sz="0" w:space="0" w:color="auto"/>
        <w:left w:val="none" w:sz="0" w:space="0" w:color="auto"/>
        <w:bottom w:val="none" w:sz="0" w:space="0" w:color="auto"/>
        <w:right w:val="none" w:sz="0" w:space="0" w:color="auto"/>
      </w:divBdr>
    </w:div>
    <w:div w:id="2125954169">
      <w:bodyDiv w:val="1"/>
      <w:marLeft w:val="0"/>
      <w:marRight w:val="0"/>
      <w:marTop w:val="0"/>
      <w:marBottom w:val="0"/>
      <w:divBdr>
        <w:top w:val="none" w:sz="0" w:space="0" w:color="auto"/>
        <w:left w:val="none" w:sz="0" w:space="0" w:color="auto"/>
        <w:bottom w:val="none" w:sz="0" w:space="0" w:color="auto"/>
        <w:right w:val="none" w:sz="0" w:space="0" w:color="auto"/>
      </w:divBdr>
    </w:div>
    <w:div w:id="2131051094">
      <w:bodyDiv w:val="1"/>
      <w:marLeft w:val="0"/>
      <w:marRight w:val="0"/>
      <w:marTop w:val="0"/>
      <w:marBottom w:val="0"/>
      <w:divBdr>
        <w:top w:val="none" w:sz="0" w:space="0" w:color="auto"/>
        <w:left w:val="none" w:sz="0" w:space="0" w:color="auto"/>
        <w:bottom w:val="none" w:sz="0" w:space="0" w:color="auto"/>
        <w:right w:val="none" w:sz="0" w:space="0" w:color="auto"/>
      </w:divBdr>
    </w:div>
    <w:div w:id="214526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hyperlink" Target="http://dx.doi.org/10.18632/oncotarget.10069" TargetMode="External"/><Relationship Id="rId66" Type="http://schemas.openxmlformats.org/officeDocument/2006/relationships/hyperlink" Target="http://dx.doi.org/10.1038/nature12477" TargetMode="External"/><Relationship Id="rId67" Type="http://schemas.openxmlformats.org/officeDocument/2006/relationships/hyperlink" Target="http://www.bioinformatics.babraham.ac.uk/projects/fastqc" TargetMode="External"/><Relationship Id="rId68" Type="http://schemas.openxmlformats.org/officeDocument/2006/relationships/hyperlink" Target="http://dx.doi.org/10.1016/S1470-2045(13)70611-9" TargetMode="External"/><Relationship Id="rId69" Type="http://schemas.openxmlformats.org/officeDocument/2006/relationships/hyperlink" Target="http://dx.doi.org/10.1186/1479-5876-10-85" TargetMode="External"/><Relationship Id="rId120" Type="http://schemas.openxmlformats.org/officeDocument/2006/relationships/hyperlink" Target="http://dx.doi.org/10.1038/ejhg.2010.198" TargetMode="External"/><Relationship Id="rId121" Type="http://schemas.openxmlformats.org/officeDocument/2006/relationships/hyperlink" Target="http://dx.doi.org/10.1007/978-1-60761-175-2_9" TargetMode="External"/><Relationship Id="rId122" Type="http://schemas.openxmlformats.org/officeDocument/2006/relationships/hyperlink" Target="http://dx.doi.org/10.1093/biostatistics/kxh008" TargetMode="External"/><Relationship Id="rId123" Type="http://schemas.openxmlformats.org/officeDocument/2006/relationships/hyperlink" Target="http://dx.doi.org/10.1186/gm524" TargetMode="External"/><Relationship Id="rId124" Type="http://schemas.openxmlformats.org/officeDocument/2006/relationships/hyperlink" Target="http://dx.doi.org/10.1007/978-1-59745-538-1_3" TargetMode="External"/><Relationship Id="rId125" Type="http://schemas.openxmlformats.org/officeDocument/2006/relationships/hyperlink" Target="http://dx.doi.org/10.1093/nar/gkr407" TargetMode="External"/><Relationship Id="rId126" Type="http://schemas.openxmlformats.org/officeDocument/2006/relationships/hyperlink" Target="http://dx.doi.org/10.1093/bioinformatics/btq628" TargetMode="External"/><Relationship Id="rId127" Type="http://schemas.openxmlformats.org/officeDocument/2006/relationships/hyperlink" Target="http://dx.doi.org/10.1056/NEJMoa1412082" TargetMode="External"/><Relationship Id="rId128" Type="http://schemas.openxmlformats.org/officeDocument/2006/relationships/hyperlink" Target="http://dx.doi.org/10.1038/nature17963" TargetMode="External"/><Relationship Id="rId129" Type="http://schemas.openxmlformats.org/officeDocument/2006/relationships/hyperlink" Target="http://dx.doi.org/10.1016/S1470-2045(11)70393-X"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hyperlink" Target="http://dx.doi.org/10.1016/j.ygyno.2014.09.014" TargetMode="External"/><Relationship Id="rId91" Type="http://schemas.openxmlformats.org/officeDocument/2006/relationships/hyperlink" Target="http://dx.doi.org/10.1186/s12885-015-1492-6" TargetMode="External"/><Relationship Id="rId92" Type="http://schemas.openxmlformats.org/officeDocument/2006/relationships/hyperlink" Target="http://dx.doi.org/10.1038/nmeth.3407" TargetMode="External"/><Relationship Id="rId93" Type="http://schemas.openxmlformats.org/officeDocument/2006/relationships/hyperlink" Target="http://dx.doi.org/10.1056/NEJMoa1203421" TargetMode="External"/><Relationship Id="rId94" Type="http://schemas.openxmlformats.org/officeDocument/2006/relationships/hyperlink" Target="http://dx.doi.org/10.1001/jamaoncol.2015.50" TargetMode="External"/><Relationship Id="rId95" Type="http://schemas.openxmlformats.org/officeDocument/2006/relationships/hyperlink" Target="http://dx.doi.org/10.1038/nature11005" TargetMode="External"/><Relationship Id="rId96" Type="http://schemas.openxmlformats.org/officeDocument/2006/relationships/hyperlink" Target="http://dx.doi.org/10.1186/gb-2014-15-3-r47" TargetMode="External"/><Relationship Id="rId101" Type="http://schemas.openxmlformats.org/officeDocument/2006/relationships/hyperlink" Target="http://dx.doi.org/10.1177/1758834015571111" TargetMode="External"/><Relationship Id="rId102" Type="http://schemas.openxmlformats.org/officeDocument/2006/relationships/hyperlink" Target="http://dx.doi.org/10.1158/1078-0432.CCR-15-2470" TargetMode="External"/><Relationship Id="rId103" Type="http://schemas.openxmlformats.org/officeDocument/2006/relationships/hyperlink" Target="http://dx.doi.org/10.1038/nrc1691" TargetMode="External"/><Relationship Id="rId104" Type="http://schemas.openxmlformats.org/officeDocument/2006/relationships/hyperlink" Target="http://dx.doi.org/10.1038/nature12634" TargetMode="External"/><Relationship Id="rId105" Type="http://schemas.openxmlformats.org/officeDocument/2006/relationships/hyperlink" Target="http://dx.doi.org/10.1186/gb-2013-14-4-r36" TargetMode="External"/><Relationship Id="rId106" Type="http://schemas.openxmlformats.org/officeDocument/2006/relationships/hyperlink" Target="http://dx.doi.org/10.1101/gr.129684.111" TargetMode="External"/><Relationship Id="rId107" Type="http://schemas.openxmlformats.org/officeDocument/2006/relationships/hyperlink" Target="http://dx.doi.org/10.1056/NEJMoa1408868" TargetMode="External"/><Relationship Id="rId108" Type="http://schemas.openxmlformats.org/officeDocument/2006/relationships/hyperlink" Target="http://dx.doi.org/10.1073/pnas.0808041105" TargetMode="External"/><Relationship Id="rId109" Type="http://schemas.openxmlformats.org/officeDocument/2006/relationships/hyperlink" Target="http://dx.doi.org/10.1093/bioinformatics/btp698" TargetMode="External"/><Relationship Id="rId97" Type="http://schemas.openxmlformats.org/officeDocument/2006/relationships/hyperlink" Target="http://dx.doi.org/10.1038/nature12831" TargetMode="External"/><Relationship Id="rId98" Type="http://schemas.openxmlformats.org/officeDocument/2006/relationships/hyperlink" Target="http://dx.doi.org/10.1371/journal.pone.0144490" TargetMode="External"/><Relationship Id="rId99" Type="http://schemas.openxmlformats.org/officeDocument/2006/relationships/hyperlink" Target="http://dx.doi.org/10.1093/bioinformatics/bth418" TargetMode="External"/><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hyperlink" Target="http://dx.doi.org/10.1093/nar/gkm688" TargetMode="External"/><Relationship Id="rId150" Type="http://schemas.openxmlformats.org/officeDocument/2006/relationships/footer" Target="footer2.xml"/><Relationship Id="rId151" Type="http://schemas.openxmlformats.org/officeDocument/2006/relationships/fontTable" Target="fontTable.xml"/><Relationship Id="rId152" Type="http://schemas.microsoft.com/office/2011/relationships/people" Target="people.xml"/><Relationship Id="rId153"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hyperlink" Target="http://dx.doi.org/10.1038/nature11003" TargetMode="External"/><Relationship Id="rId71" Type="http://schemas.openxmlformats.org/officeDocument/2006/relationships/hyperlink" Target="http://dx.doi.org/10.1038/ncponc0354" TargetMode="External"/><Relationship Id="rId72" Type="http://schemas.openxmlformats.org/officeDocument/2006/relationships/hyperlink" Target="http://dx.doi.org/10.1158/1078-0432.CCR-08-0151" TargetMode="External"/><Relationship Id="rId73" Type="http://schemas.openxmlformats.org/officeDocument/2006/relationships/hyperlink" Target="http://dx.doi.org/10.1093/bioinformatics/btn272" TargetMode="External"/><Relationship Id="rId74" Type="http://schemas.openxmlformats.org/officeDocument/2006/relationships/hyperlink" Target="http://dx.doi.org/10.1038/nature15819" TargetMode="External"/><Relationship Id="rId75" Type="http://schemas.openxmlformats.org/officeDocument/2006/relationships/hyperlink" Target="http://dx.doi.org/10.1016/j.ygeno.2009.08.008" TargetMode="External"/><Relationship Id="rId76" Type="http://schemas.openxmlformats.org/officeDocument/2006/relationships/hyperlink" Target="http://dx.doi.org/10.1101/gad.947102" TargetMode="External"/><Relationship Id="rId77" Type="http://schemas.openxmlformats.org/officeDocument/2006/relationships/hyperlink" Target="http://dx.doi.org/10.1093/bioinformatics/btu170" TargetMode="External"/><Relationship Id="rId78" Type="http://schemas.openxmlformats.org/officeDocument/2006/relationships/hyperlink" Target="http://dx.doi.org/10.1242/jcs.025742" TargetMode="External"/><Relationship Id="rId79" Type="http://schemas.openxmlformats.org/officeDocument/2006/relationships/hyperlink" Target="http://dx.doi.org/10.1016/j.molcel.2007.02.017" TargetMode="External"/><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https://en.wikipedia.org/wiki/Predictive_modelling" TargetMode="External"/><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130" Type="http://schemas.openxmlformats.org/officeDocument/2006/relationships/hyperlink" Target="http://dx.doi.org/10.1038/sj.onc.1206082" TargetMode="External"/><Relationship Id="rId131" Type="http://schemas.openxmlformats.org/officeDocument/2006/relationships/hyperlink" Target="http://dx.doi.org/10.1038/nrc3066" TargetMode="External"/><Relationship Id="rId132" Type="http://schemas.openxmlformats.org/officeDocument/2006/relationships/hyperlink" Target="http://dx.doi.org/10.1186/s13058-015-0645-5" TargetMode="External"/><Relationship Id="rId133" Type="http://schemas.openxmlformats.org/officeDocument/2006/relationships/hyperlink" Target="http://dx.doi.org/10.18632/oncotarget.1181" TargetMode="External"/><Relationship Id="rId134" Type="http://schemas.openxmlformats.org/officeDocument/2006/relationships/hyperlink" Target="http://dx.doi.org/10.1038/nrc2088" TargetMode="External"/><Relationship Id="rId135" Type="http://schemas.openxmlformats.org/officeDocument/2006/relationships/hyperlink" Target="http://dx.doi.org/10.1093/nar/gks539" TargetMode="External"/><Relationship Id="rId136" Type="http://schemas.openxmlformats.org/officeDocument/2006/relationships/hyperlink" Target="http://dx.doi.org/10.1056/NEJMoa1112302" TargetMode="External"/><Relationship Id="rId137" Type="http://schemas.openxmlformats.org/officeDocument/2006/relationships/hyperlink" Target="http://dx.doi.org/10.1073/pnas.1732912100" TargetMode="External"/><Relationship Id="rId138" Type="http://schemas.openxmlformats.org/officeDocument/2006/relationships/hyperlink" Target="http://dx.doi.org/10.1016/j.ccell.2014.12.005" TargetMode="External"/><Relationship Id="rId139" Type="http://schemas.openxmlformats.org/officeDocument/2006/relationships/hyperlink" Target="http://dx.doi.org/10.1186/1471-2164-15-S7-S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hyperlink" Target="http://dx.doi.org/10.1093/bioinformatics/btp352" TargetMode="External"/><Relationship Id="rId111" Type="http://schemas.openxmlformats.org/officeDocument/2006/relationships/hyperlink" Target="http://dx.doi.org/10.1182/blood-2013-08-355818" TargetMode="External"/><Relationship Id="rId112" Type="http://schemas.openxmlformats.org/officeDocument/2006/relationships/hyperlink" Target="https://www.mycancergenome.org/content/disease/lung-cancer/" TargetMode="External"/><Relationship Id="rId113" Type="http://schemas.openxmlformats.org/officeDocument/2006/relationships/hyperlink" Target="http://dx.doi.org/10.1056/NEJMoa0909530" TargetMode="External"/><Relationship Id="rId114" Type="http://schemas.openxmlformats.org/officeDocument/2006/relationships/hyperlink" Target="http://dx.doi.org/10.1038/nature07638" TargetMode="External"/><Relationship Id="rId115" Type="http://schemas.openxmlformats.org/officeDocument/2006/relationships/hyperlink" Target="http://dx.doi.org/10.1007/s00018-009-0180-6" TargetMode="External"/><Relationship Id="rId116" Type="http://schemas.openxmlformats.org/officeDocument/2006/relationships/hyperlink" Target="http://dx.doi.org/10.1093/bioinformatics/btl089" TargetMode="External"/><Relationship Id="rId117" Type="http://schemas.openxmlformats.org/officeDocument/2006/relationships/hyperlink" Target="http://dx.doi.org/10.1038/35043102" TargetMode="External"/><Relationship Id="rId118" Type="http://schemas.openxmlformats.org/officeDocument/2006/relationships/hyperlink" Target="http://dx.doi.org/10.1038/ng2080" TargetMode="External"/><Relationship Id="rId119" Type="http://schemas.openxmlformats.org/officeDocument/2006/relationships/hyperlink" Target="http://dx.doi.org/10.1200/JCO.2009.22.9054" TargetMode="External"/><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hyperlink" Target="http://dx.doi.org/10.1002/gepi.20041" TargetMode="External"/><Relationship Id="rId81" Type="http://schemas.openxmlformats.org/officeDocument/2006/relationships/hyperlink" Target="http://dx.doi.org/10.3978/j.issn.2218-6751.2014.05.01" TargetMode="External"/><Relationship Id="rId82" Type="http://schemas.openxmlformats.org/officeDocument/2006/relationships/hyperlink" Target="http://dx.doi.org/10.1001/archotol.133.11.1131" TargetMode="External"/><Relationship Id="rId83" Type="http://schemas.openxmlformats.org/officeDocument/2006/relationships/hyperlink" Target="http://dx.doi.org/10.1038/nature03918" TargetMode="External"/><Relationship Id="rId84" Type="http://schemas.openxmlformats.org/officeDocument/2006/relationships/hyperlink" Target="http://dx.doi.org/10.18632/oncotarget.9453" TargetMode="External"/><Relationship Id="rId85" Type="http://schemas.openxmlformats.org/officeDocument/2006/relationships/hyperlink" Target="http://dx.doi.org/10.1038/nbt.2514" TargetMode="External"/><Relationship Id="rId86" Type="http://schemas.openxmlformats.org/officeDocument/2006/relationships/hyperlink" Target="http://dx.doi.org/10.1038/nbt.2877" TargetMode="External"/><Relationship Id="rId87" Type="http://schemas.openxmlformats.org/officeDocument/2006/relationships/hyperlink" Target="http://dx.doi.org/10.1186/1471-2164-11-S4-S7" TargetMode="External"/><Relationship Id="rId88" Type="http://schemas.openxmlformats.org/officeDocument/2006/relationships/hyperlink" Target="http://dx.doi.org/10.1158/1535-7163.MCT-11-0824-T" TargetMode="External"/><Relationship Id="rId89" Type="http://schemas.openxmlformats.org/officeDocument/2006/relationships/hyperlink" Target="http://dx.doi.org/10.1101/gr.134635.111" TargetMode="External"/><Relationship Id="rId140" Type="http://schemas.openxmlformats.org/officeDocument/2006/relationships/hyperlink" Target="http://dx.doi.org/10.3978/j.issn.2218-6751.2014.11.06" TargetMode="External"/><Relationship Id="rId141" Type="http://schemas.openxmlformats.org/officeDocument/2006/relationships/hyperlink" Target="http://dx.doi.org/10.1073/pnas.191367098" TargetMode="External"/><Relationship Id="rId142" Type="http://schemas.openxmlformats.org/officeDocument/2006/relationships/hyperlink" Target="http://dx.doi.org/10.1016/j.eururo.2013.03.040" TargetMode="External"/><Relationship Id="rId143" Type="http://schemas.openxmlformats.org/officeDocument/2006/relationships/hyperlink" Target="http://dx.doi.org/10.1155/2014/596483" TargetMode="External"/><Relationship Id="rId144" Type="http://schemas.openxmlformats.org/officeDocument/2006/relationships/hyperlink" Target="http://dx.doi.org/10.1373/clinchem.2007.092734" TargetMode="External"/><Relationship Id="rId145" Type="http://schemas.openxmlformats.org/officeDocument/2006/relationships/hyperlink" Target="http://dx.doi.org/10.1373/clinchem.2014.237016" TargetMode="External"/><Relationship Id="rId146" Type="http://schemas.openxmlformats.org/officeDocument/2006/relationships/hyperlink" Target="http://dx.doi.org/10.1038/nrc3744" TargetMode="External"/><Relationship Id="rId147" Type="http://schemas.openxmlformats.org/officeDocument/2006/relationships/hyperlink" Target="http://dx.doi.org/10.1038/nrg2484" TargetMode="External"/><Relationship Id="rId148" Type="http://schemas.openxmlformats.org/officeDocument/2006/relationships/hyperlink" Target="http://dx.doi.org/10.1016/S1470-2045(11)70129-2" TargetMode="External"/><Relationship Id="rId14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43D0C97-7C44-314F-9468-29E6350FD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122</Pages>
  <Words>39469</Words>
  <Characters>220240</Characters>
  <Application>Microsoft Macintosh Word</Application>
  <DocSecurity>0</DocSecurity>
  <Lines>4588</Lines>
  <Paragraphs>1164</Paragraphs>
  <ScaleCrop>false</ScaleCrop>
  <HeadingPairs>
    <vt:vector size="2" baseType="variant">
      <vt:variant>
        <vt:lpstr>Title</vt:lpstr>
      </vt:variant>
      <vt:variant>
        <vt:i4>1</vt:i4>
      </vt:variant>
    </vt:vector>
  </HeadingPairs>
  <TitlesOfParts>
    <vt:vector size="1" baseType="lpstr">
      <vt:lpstr/>
    </vt:vector>
  </TitlesOfParts>
  <Company>Institut de Cancérologie Gustave ROUSSY</Company>
  <LinksUpToDate>false</LinksUpToDate>
  <CharactersWithSpaces>258545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 fu</dc:creator>
  <cp:lastModifiedBy>yu fu</cp:lastModifiedBy>
  <cp:revision>26</cp:revision>
  <cp:lastPrinted>2016-10-18T23:37:00Z</cp:lastPrinted>
  <dcterms:created xsi:type="dcterms:W3CDTF">2016-11-29T10:20:00Z</dcterms:created>
  <dcterms:modified xsi:type="dcterms:W3CDTF">2016-11-29T13:28:00Z</dcterms:modified>
</cp:coreProperties>
</file>